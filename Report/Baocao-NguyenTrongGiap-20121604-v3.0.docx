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0840088"/>
    <w:bookmarkEnd w:id="0"/>
    <w:p w14:paraId="0F1205F3" w14:textId="77777777" w:rsidR="00D21BB5" w:rsidRPr="008B425F" w:rsidRDefault="00D21BB5" w:rsidP="00F103AC">
      <w:pPr>
        <w:spacing w:before="120" w:beforeAutospacing="0" w:after="0" w:afterAutospacing="0" w:line="240" w:lineRule="auto"/>
        <w:jc w:val="center"/>
        <w:rPr>
          <w:rFonts w:cs="Times New Roman"/>
          <w:sz w:val="32"/>
          <w:szCs w:val="32"/>
        </w:rPr>
      </w:pPr>
      <w:r w:rsidRPr="008B425F">
        <w:rPr>
          <w:rFonts w:cs="Times New Roman"/>
          <w:noProof/>
          <w:sz w:val="32"/>
          <w:szCs w:val="32"/>
        </w:rPr>
        <mc:AlternateContent>
          <mc:Choice Requires="wps">
            <w:drawing>
              <wp:anchor distT="0" distB="0" distL="114300" distR="114300" simplePos="0" relativeHeight="251659264" behindDoc="1" locked="0" layoutInCell="1" allowOverlap="1" wp14:anchorId="5913E3BA" wp14:editId="45DCF23A">
                <wp:simplePos x="0" y="0"/>
                <wp:positionH relativeFrom="column">
                  <wp:posOffset>-120444</wp:posOffset>
                </wp:positionH>
                <wp:positionV relativeFrom="paragraph">
                  <wp:posOffset>-31321</wp:posOffset>
                </wp:positionV>
                <wp:extent cx="5797550" cy="9239002"/>
                <wp:effectExtent l="0" t="0" r="12700" b="19685"/>
                <wp:wrapNone/>
                <wp:docPr id="3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3900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8898FF" id="Rectangle 3" o:spid="_x0000_s1026" style="position:absolute;margin-left:-9.5pt;margin-top:-2.45pt;width:456.5pt;height:7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"/>
            </w:pict>
          </mc:Fallback>
        </mc:AlternateContent>
      </w:r>
      <w:r w:rsidRPr="008B425F">
        <w:rPr>
          <w:rFonts w:cs="Times New Roman"/>
          <w:sz w:val="32"/>
          <w:szCs w:val="32"/>
        </w:rPr>
        <w:t>TRƯỜNG ĐẠI HỌC BÁCH KHOA HÀ NỘI</w:t>
      </w:r>
    </w:p>
    <w:p w14:paraId="417B0156" w14:textId="77777777" w:rsidR="00D21BB5" w:rsidRPr="008B425F" w:rsidRDefault="00D21BB5" w:rsidP="00D21BB5">
      <w:pPr>
        <w:spacing w:before="0" w:beforeAutospacing="0" w:after="0" w:afterAutospacing="0" w:line="240" w:lineRule="auto"/>
        <w:jc w:val="center"/>
        <w:rPr>
          <w:rFonts w:cs="Times New Roman"/>
          <w:sz w:val="32"/>
          <w:szCs w:val="32"/>
        </w:rPr>
      </w:pPr>
      <w:r w:rsidRPr="008B425F">
        <w:rPr>
          <w:rFonts w:cs="Times New Roman"/>
          <w:sz w:val="32"/>
          <w:szCs w:val="32"/>
        </w:rPr>
        <w:t>VIỆN CÔNG NGHỆ THÔNG TIN VÀ TRUYỀN THÔNG</w:t>
      </w:r>
    </w:p>
    <w:p w14:paraId="26EF13B7" w14:textId="77777777" w:rsidR="00D21BB5" w:rsidRPr="00360C3E" w:rsidDel="00C95D56" w:rsidRDefault="00D21BB5" w:rsidP="00D21BB5">
      <w:pPr>
        <w:spacing w:before="0" w:beforeAutospacing="0" w:after="0" w:afterAutospacing="0" w:line="240" w:lineRule="auto"/>
        <w:jc w:val="center"/>
        <w:rPr>
          <w:del w:id="1" w:author="Nguyễn Trọng Giáp" w:date="2017-12-20T07:55:00Z"/>
          <w:rFonts w:cs="Times New Roman"/>
          <w:sz w:val="32"/>
          <w:szCs w:val="32"/>
        </w:rPr>
      </w:pPr>
      <w:r w:rsidRPr="008B425F">
        <w:rPr>
          <w:rFonts w:cs="Times New Roman"/>
          <w:sz w:val="32"/>
          <w:szCs w:val="32"/>
        </w:rPr>
        <w:t>──────── * ───────</w:t>
      </w:r>
    </w:p>
    <w:p w14:paraId="3CD4144B" w14:textId="77777777" w:rsidR="00D21BB5" w:rsidRPr="008B425F" w:rsidRDefault="00D21BB5" w:rsidP="00175494">
      <w:pPr>
        <w:spacing w:before="0" w:beforeAutospacing="0" w:after="0" w:afterAutospacing="0" w:line="240" w:lineRule="auto"/>
        <w:jc w:val="center"/>
        <w:rPr>
          <w:rFonts w:cs="Times New Roman"/>
        </w:rPr>
      </w:pPr>
    </w:p>
    <w:p w14:paraId="2F1B5FA8" w14:textId="77777777" w:rsidR="00D21BB5" w:rsidRPr="008B425F" w:rsidRDefault="00D21BB5" w:rsidP="00D21BB5">
      <w:pPr>
        <w:rPr>
          <w:rFonts w:cs="Times New Roman"/>
        </w:rPr>
      </w:pPr>
    </w:p>
    <w:p w14:paraId="483184C6" w14:textId="77777777" w:rsidR="00D21BB5" w:rsidRPr="008B425F" w:rsidRDefault="00D21BB5" w:rsidP="00D21BB5">
      <w:pPr>
        <w:jc w:val="center"/>
        <w:rPr>
          <w:rFonts w:cs="Times New Roman"/>
        </w:rPr>
      </w:pPr>
    </w:p>
    <w:p w14:paraId="2EBF8A7B" w14:textId="77777777" w:rsidR="00D21BB5" w:rsidRPr="008B425F" w:rsidRDefault="00D21BB5" w:rsidP="00D21BB5">
      <w:pPr>
        <w:spacing w:before="0" w:beforeAutospacing="0" w:after="0" w:afterAutospacing="0"/>
        <w:jc w:val="center"/>
        <w:rPr>
          <w:rFonts w:cs="Times New Roman"/>
          <w:sz w:val="64"/>
          <w:szCs w:val="64"/>
        </w:rPr>
      </w:pPr>
      <w:r w:rsidRPr="008B425F">
        <w:rPr>
          <w:rFonts w:cs="Times New Roman"/>
          <w:sz w:val="64"/>
          <w:szCs w:val="64"/>
        </w:rPr>
        <w:t>ĐỒ ÁN</w:t>
      </w:r>
    </w:p>
    <w:p w14:paraId="05304F67" w14:textId="77777777" w:rsidR="00D21BB5" w:rsidRPr="008B425F" w:rsidRDefault="00D21BB5" w:rsidP="00D21BB5">
      <w:pPr>
        <w:spacing w:before="0" w:beforeAutospacing="0" w:after="0" w:afterAutospacing="0"/>
        <w:jc w:val="center"/>
        <w:rPr>
          <w:rFonts w:cs="Times New Roman"/>
          <w:b/>
          <w:sz w:val="76"/>
          <w:szCs w:val="76"/>
        </w:rPr>
      </w:pPr>
      <w:r w:rsidRPr="008B425F">
        <w:rPr>
          <w:rFonts w:cs="Times New Roman"/>
          <w:b/>
          <w:sz w:val="76"/>
          <w:szCs w:val="76"/>
        </w:rPr>
        <w:t>TỐT NGHIỆP ĐẠI HỌC</w:t>
      </w:r>
    </w:p>
    <w:p w14:paraId="2962D72B" w14:textId="77777777" w:rsidR="00D21BB5" w:rsidRPr="00360C3E" w:rsidRDefault="00D21BB5" w:rsidP="00D21BB5">
      <w:pPr>
        <w:spacing w:before="0" w:beforeAutospacing="0" w:after="0" w:afterAutospacing="0"/>
        <w:jc w:val="center"/>
        <w:rPr>
          <w:rFonts w:cs="Times New Roman"/>
          <w:sz w:val="40"/>
          <w:szCs w:val="40"/>
        </w:rPr>
      </w:pPr>
      <w:r w:rsidRPr="008B425F">
        <w:rPr>
          <w:rFonts w:cs="Times New Roman"/>
          <w:sz w:val="40"/>
          <w:szCs w:val="40"/>
        </w:rPr>
        <w:t>NGÀNH CÔNG NGHỆ THÔNG TIN</w:t>
      </w:r>
    </w:p>
    <w:p w14:paraId="4FE561AA" w14:textId="77777777" w:rsidR="00D21BB5" w:rsidRPr="008B425F" w:rsidRDefault="00D21BB5" w:rsidP="00D21BB5">
      <w:pPr>
        <w:rPr>
          <w:rFonts w:cs="Times New Roman"/>
        </w:rPr>
      </w:pPr>
    </w:p>
    <w:p w14:paraId="2DE096D1" w14:textId="77777777" w:rsidR="00D21BB5" w:rsidRDefault="00D21BB5" w:rsidP="00D21BB5">
      <w:pPr>
        <w:spacing w:before="120"/>
        <w:jc w:val="center"/>
        <w:rPr>
          <w:ins w:id="2" w:author="Nguyen Nhat Hai" w:date="2017-12-19T09:14:00Z"/>
          <w:rFonts w:cs="Times New Roman"/>
          <w:b/>
          <w:sz w:val="44"/>
          <w:szCs w:val="44"/>
        </w:rPr>
      </w:pPr>
      <w:r w:rsidRPr="008B425F">
        <w:rPr>
          <w:rFonts w:cs="Times New Roman"/>
          <w:b/>
          <w:sz w:val="44"/>
          <w:szCs w:val="44"/>
        </w:rPr>
        <w:t>TÊN ĐỀ TÀI</w:t>
      </w:r>
    </w:p>
    <w:p w14:paraId="7A2F51CA" w14:textId="43EFA528" w:rsidR="00AC4824" w:rsidRPr="00AC4824" w:rsidRDefault="00AC4824">
      <w:pPr>
        <w:spacing w:before="120"/>
        <w:jc w:val="center"/>
        <w:rPr>
          <w:ins w:id="3" w:author="Nguyen Nhat Hai" w:date="2017-12-19T09:14:00Z"/>
          <w:rFonts w:cs="Times New Roman"/>
          <w:b/>
          <w:sz w:val="40"/>
          <w:szCs w:val="44"/>
          <w:rPrChange w:id="4" w:author="Nguyen Nhat Hai" w:date="2017-12-19T09:14:00Z">
            <w:rPr>
              <w:ins w:id="5" w:author="Nguyen Nhat Hai" w:date="2017-12-19T09:14:00Z"/>
              <w:rFonts w:cs="Times New Roman"/>
            </w:rPr>
          </w:rPrChange>
        </w:rPr>
        <w:pPrChange w:id="6" w:author="Nguyen Nhat Hai" w:date="2017-12-19T09:14:00Z">
          <w:pPr>
            <w:pStyle w:val="ListParagraph"/>
            <w:numPr>
              <w:numId w:val="2"/>
            </w:numPr>
            <w:ind w:hanging="360"/>
          </w:pPr>
        </w:pPrChange>
      </w:pPr>
      <w:ins w:id="7" w:author="Nguyen Nhat Hai" w:date="2017-12-19T09:14:00Z">
        <w:r w:rsidRPr="00AC4824">
          <w:rPr>
            <w:rFonts w:cs="Times New Roman"/>
            <w:b/>
            <w:sz w:val="40"/>
            <w:szCs w:val="44"/>
            <w:rPrChange w:id="8" w:author="Nguyen Nhat Hai" w:date="2017-12-19T09:14:00Z">
              <w:rPr>
                <w:rFonts w:cs="Times New Roman"/>
              </w:rPr>
            </w:rPrChange>
          </w:rPr>
          <w:t>Xây dựng hệ thống cung cấp dịch vụ hỗ trợ lái xe</w:t>
        </w:r>
      </w:ins>
    </w:p>
    <w:p w14:paraId="10647D80" w14:textId="77777777" w:rsidR="00AC4824" w:rsidRPr="00360C3E" w:rsidRDefault="00AC4824" w:rsidP="00D21BB5">
      <w:pPr>
        <w:spacing w:before="120"/>
        <w:jc w:val="center"/>
        <w:rPr>
          <w:rFonts w:cs="Times New Roman"/>
          <w:b/>
          <w:sz w:val="44"/>
          <w:szCs w:val="44"/>
        </w:rPr>
      </w:pPr>
    </w:p>
    <w:p w14:paraId="1C06A486" w14:textId="77777777" w:rsidR="00D21BB5" w:rsidRPr="008B425F" w:rsidRDefault="00D21BB5" w:rsidP="00D21BB5">
      <w:pPr>
        <w:rPr>
          <w:rFonts w:cs="Times New Roman"/>
        </w:rPr>
      </w:pPr>
    </w:p>
    <w:p w14:paraId="45E25EEE" w14:textId="77777777" w:rsidR="00D21BB5" w:rsidRPr="008B425F" w:rsidRDefault="00D21BB5" w:rsidP="00D21BB5">
      <w:pPr>
        <w:spacing w:after="0" w:afterAutospacing="0"/>
        <w:ind w:left="2880" w:firstLine="360"/>
        <w:jc w:val="left"/>
        <w:rPr>
          <w:rFonts w:cs="Times New Roman"/>
          <w:b/>
          <w:i/>
          <w:sz w:val="28"/>
          <w:szCs w:val="28"/>
        </w:rPr>
      </w:pPr>
      <w:r w:rsidRPr="008B425F">
        <w:rPr>
          <w:rFonts w:cs="Times New Roman"/>
          <w:sz w:val="28"/>
          <w:szCs w:val="28"/>
        </w:rPr>
        <w:t>Sinh viên thực hiện</w:t>
      </w:r>
      <w:r w:rsidRPr="008B425F">
        <w:rPr>
          <w:rFonts w:cs="Times New Roman"/>
          <w:sz w:val="28"/>
          <w:szCs w:val="28"/>
        </w:rPr>
        <w:tab/>
        <w:t xml:space="preserve">: </w:t>
      </w:r>
      <w:r w:rsidRPr="008B425F">
        <w:rPr>
          <w:rFonts w:cs="Times New Roman"/>
          <w:b/>
          <w:sz w:val="28"/>
          <w:szCs w:val="28"/>
        </w:rPr>
        <w:t>Nguyễn Trọng Gi</w:t>
      </w:r>
      <w:r>
        <w:rPr>
          <w:rFonts w:cs="Times New Roman"/>
          <w:b/>
          <w:sz w:val="28"/>
          <w:szCs w:val="28"/>
        </w:rPr>
        <w:t>á</w:t>
      </w:r>
      <w:r w:rsidRPr="008B425F">
        <w:rPr>
          <w:rFonts w:cs="Times New Roman"/>
          <w:b/>
          <w:sz w:val="28"/>
          <w:szCs w:val="28"/>
        </w:rPr>
        <w:t>p</w:t>
      </w:r>
    </w:p>
    <w:p w14:paraId="1860976C" w14:textId="77777777" w:rsidR="00D21BB5" w:rsidRPr="008B425F" w:rsidRDefault="00D21BB5" w:rsidP="00D21BB5">
      <w:pPr>
        <w:spacing w:before="0" w:beforeAutospacing="0" w:after="0" w:afterAutospacing="0"/>
        <w:ind w:left="5760"/>
        <w:jc w:val="left"/>
        <w:rPr>
          <w:rFonts w:cs="Times New Roman"/>
          <w:sz w:val="28"/>
          <w:szCs w:val="28"/>
        </w:rPr>
      </w:pPr>
      <w:r w:rsidRPr="008B425F">
        <w:rPr>
          <w:rFonts w:cs="Times New Roman"/>
          <w:sz w:val="28"/>
          <w:szCs w:val="28"/>
        </w:rPr>
        <w:t xml:space="preserve">  Lớp CNTT2.04 – K57</w:t>
      </w:r>
    </w:p>
    <w:p w14:paraId="5A97DFE2" w14:textId="720BCF02" w:rsidR="00D21BB5" w:rsidRPr="008B425F" w:rsidRDefault="00D21BB5" w:rsidP="00175494">
      <w:pPr>
        <w:spacing w:after="0" w:afterAutospacing="0"/>
        <w:ind w:left="5760" w:hanging="2520"/>
        <w:jc w:val="left"/>
        <w:rPr>
          <w:rFonts w:cs="Times New Roman"/>
        </w:rPr>
      </w:pPr>
      <w:r w:rsidRPr="008B425F">
        <w:rPr>
          <w:rFonts w:cs="Times New Roman"/>
          <w:sz w:val="28"/>
          <w:szCs w:val="28"/>
        </w:rPr>
        <w:t>Giáo viên hướng dẫn</w:t>
      </w:r>
      <w:r w:rsidRPr="008B425F">
        <w:rPr>
          <w:rFonts w:cs="Times New Roman"/>
          <w:sz w:val="28"/>
          <w:szCs w:val="28"/>
        </w:rPr>
        <w:tab/>
        <w:t xml:space="preserve">: </w:t>
      </w:r>
      <w:r w:rsidRPr="008B425F">
        <w:rPr>
          <w:rFonts w:cs="Times New Roman"/>
          <w:b/>
          <w:sz w:val="28"/>
          <w:szCs w:val="28"/>
        </w:rPr>
        <w:t>TS</w:t>
      </w:r>
      <w:r w:rsidRPr="008B425F">
        <w:rPr>
          <w:rFonts w:cs="Times New Roman"/>
          <w:sz w:val="28"/>
          <w:szCs w:val="28"/>
        </w:rPr>
        <w:t xml:space="preserve">. </w:t>
      </w:r>
      <w:r w:rsidRPr="008B425F">
        <w:rPr>
          <w:rFonts w:cs="Times New Roman"/>
          <w:b/>
          <w:sz w:val="28"/>
          <w:szCs w:val="28"/>
        </w:rPr>
        <w:t>Nguyễn Nhất Hải</w:t>
      </w:r>
    </w:p>
    <w:p w14:paraId="0D905194" w14:textId="28DEAE87" w:rsidR="00D21BB5" w:rsidRPr="008B425F" w:rsidRDefault="00C95D56" w:rsidP="00175494">
      <w:pPr>
        <w:tabs>
          <w:tab w:val="left" w:pos="900"/>
        </w:tabs>
        <w:rPr>
          <w:rFonts w:cs="Times New Roman"/>
        </w:rPr>
      </w:pPr>
      <w:r>
        <w:rPr>
          <w:rFonts w:cs="Times New Roman"/>
        </w:rPr>
        <w:tab/>
      </w:r>
    </w:p>
    <w:p w14:paraId="74964DDD" w14:textId="77777777" w:rsidR="00D21BB5" w:rsidRPr="008B425F" w:rsidRDefault="00D21BB5" w:rsidP="00175494">
      <w:pPr>
        <w:jc w:val="center"/>
        <w:rPr>
          <w:rFonts w:cs="Times New Roman"/>
        </w:rPr>
      </w:pPr>
    </w:p>
    <w:p w14:paraId="453612D8" w14:textId="01BEEC4A" w:rsidR="00D21BB5" w:rsidRPr="008B425F" w:rsidRDefault="00C95D56" w:rsidP="00175494">
      <w:pPr>
        <w:tabs>
          <w:tab w:val="left" w:pos="3210"/>
        </w:tabs>
        <w:rPr>
          <w:rFonts w:cs="Times New Roman"/>
        </w:rPr>
      </w:pPr>
      <w:r>
        <w:rPr>
          <w:rFonts w:cs="Times New Roman"/>
        </w:rPr>
        <w:tab/>
      </w:r>
    </w:p>
    <w:p w14:paraId="467DB02D" w14:textId="77777777" w:rsidR="00D21BB5" w:rsidRPr="008B425F" w:rsidRDefault="00D21BB5" w:rsidP="00D21BB5">
      <w:pPr>
        <w:jc w:val="center"/>
        <w:rPr>
          <w:rFonts w:cs="Times New Roman"/>
          <w:sz w:val="28"/>
          <w:szCs w:val="28"/>
        </w:rPr>
      </w:pPr>
    </w:p>
    <w:p w14:paraId="5EDC81AB" w14:textId="77777777" w:rsidR="00D21BB5" w:rsidRPr="00645E06" w:rsidRDefault="00D21BB5" w:rsidP="00D21BB5">
      <w:pPr>
        <w:jc w:val="center"/>
        <w:rPr>
          <w:rFonts w:cs="Times New Roman"/>
          <w:sz w:val="32"/>
          <w:szCs w:val="32"/>
        </w:rPr>
      </w:pPr>
      <w:r w:rsidRPr="008B425F">
        <w:rPr>
          <w:rFonts w:cs="Times New Roman"/>
          <w:sz w:val="32"/>
          <w:szCs w:val="32"/>
        </w:rPr>
        <w:t>HÀ NỘI 12-2017</w:t>
      </w:r>
    </w:p>
    <w:p w14:paraId="4C67565C" w14:textId="77777777" w:rsidR="00D21BB5" w:rsidRPr="008B425F" w:rsidRDefault="00D21BB5" w:rsidP="00D21BB5">
      <w:pPr>
        <w:pStyle w:val="Heading1-NoNumber"/>
        <w:spacing w:before="100"/>
      </w:pPr>
      <w:bookmarkStart w:id="9" w:name="_Toc501533357"/>
      <w:r w:rsidRPr="008B425F">
        <w:lastRenderedPageBreak/>
        <w:t>PHIẾU GIAO NHIỆM VỤ ĐỒ ÁN TỐT NGHIỆP</w:t>
      </w:r>
      <w:bookmarkEnd w:id="9"/>
    </w:p>
    <w:p w14:paraId="3368EE13" w14:textId="731CC15A" w:rsidR="00D21BB5" w:rsidRPr="008B425F" w:rsidRDefault="00D21BB5" w:rsidP="0059127F">
      <w:pPr>
        <w:pStyle w:val="ListParagraph"/>
        <w:numPr>
          <w:ilvl w:val="0"/>
          <w:numId w:val="3"/>
        </w:numPr>
        <w:rPr>
          <w:rFonts w:cs="Times New Roman"/>
        </w:rPr>
      </w:pPr>
      <w:r w:rsidRPr="008B425F">
        <w:rPr>
          <w:rFonts w:cs="Times New Roman"/>
        </w:rPr>
        <w:t>Thông tin về sinh viên</w:t>
      </w:r>
    </w:p>
    <w:p w14:paraId="5B8222E5" w14:textId="77777777" w:rsidR="00D21BB5" w:rsidRPr="008B425F" w:rsidRDefault="00D21BB5" w:rsidP="0059127F">
      <w:pPr>
        <w:pStyle w:val="ListParagraph"/>
        <w:numPr>
          <w:ilvl w:val="0"/>
          <w:numId w:val="5"/>
        </w:numPr>
        <w:rPr>
          <w:rFonts w:cs="Times New Roman"/>
        </w:rPr>
      </w:pPr>
      <w:r w:rsidRPr="008B425F">
        <w:rPr>
          <w:rFonts w:cs="Times New Roman"/>
        </w:rPr>
        <w:t>Họ và tên sinh viên:</w:t>
      </w:r>
      <w:r w:rsidRPr="008B425F">
        <w:rPr>
          <w:rFonts w:cs="Times New Roman"/>
        </w:rPr>
        <w:tab/>
        <w:t xml:space="preserve">Nguyễn Trọng Giáp             </w:t>
      </w:r>
    </w:p>
    <w:p w14:paraId="2A819CC9" w14:textId="54807296" w:rsidR="00D21BB5" w:rsidRPr="00BB1336" w:rsidRDefault="00D21BB5" w:rsidP="0059127F">
      <w:pPr>
        <w:pStyle w:val="ListParagraph"/>
        <w:numPr>
          <w:ilvl w:val="0"/>
          <w:numId w:val="5"/>
        </w:numPr>
        <w:rPr>
          <w:rFonts w:cs="Times New Roman"/>
        </w:rPr>
      </w:pPr>
      <w:r w:rsidRPr="008B425F">
        <w:rPr>
          <w:rFonts w:cs="Times New Roman"/>
        </w:rPr>
        <w:t>Điện thoại liên lạc:</w:t>
      </w:r>
      <w:r w:rsidRPr="008B425F">
        <w:rPr>
          <w:rFonts w:cs="Times New Roman"/>
        </w:rPr>
        <w:tab/>
        <w:t>01667019187</w:t>
      </w:r>
      <w:r w:rsidRPr="008B425F">
        <w:rPr>
          <w:rFonts w:cs="Times New Roman"/>
        </w:rPr>
        <w:tab/>
      </w:r>
      <w:r w:rsidRPr="008B425F">
        <w:rPr>
          <w:rFonts w:cs="Times New Roman"/>
        </w:rPr>
        <w:tab/>
        <w:t xml:space="preserve">Email: </w:t>
      </w:r>
      <w:hyperlink r:id="rId8" w:history="1">
        <w:r w:rsidR="00761BDF" w:rsidRPr="006B1BD3">
          <w:rPr>
            <w:rStyle w:val="Hyperlink"/>
            <w:rFonts w:cs="Times New Roman"/>
          </w:rPr>
          <w:t>20121604@student.hust.edu.vn</w:t>
        </w:r>
      </w:hyperlink>
    </w:p>
    <w:p w14:paraId="49688C95" w14:textId="77777777" w:rsidR="00D21BB5" w:rsidRPr="008B425F" w:rsidRDefault="00D21BB5" w:rsidP="0059127F">
      <w:pPr>
        <w:pStyle w:val="ListParagraph"/>
        <w:numPr>
          <w:ilvl w:val="0"/>
          <w:numId w:val="5"/>
        </w:numPr>
        <w:rPr>
          <w:rFonts w:cs="Times New Roman"/>
        </w:rPr>
      </w:pPr>
      <w:r w:rsidRPr="008B425F">
        <w:rPr>
          <w:rFonts w:cs="Times New Roman"/>
        </w:rPr>
        <w:t>Lớp:</w:t>
      </w:r>
      <w:r w:rsidRPr="008B425F">
        <w:rPr>
          <w:rFonts w:cs="Times New Roman"/>
        </w:rPr>
        <w:tab/>
      </w:r>
      <w:r w:rsidRPr="008B425F">
        <w:rPr>
          <w:rFonts w:cs="Times New Roman"/>
        </w:rPr>
        <w:tab/>
      </w:r>
      <w:r w:rsidRPr="008B425F">
        <w:rPr>
          <w:rFonts w:cs="Times New Roman"/>
        </w:rPr>
        <w:tab/>
        <w:t>CNTT2.04 - K57</w:t>
      </w:r>
      <w:r w:rsidRPr="008B425F">
        <w:rPr>
          <w:rFonts w:cs="Times New Roman"/>
        </w:rPr>
        <w:tab/>
        <w:t>Hệ đào tạo: Đại học chính quy</w:t>
      </w:r>
    </w:p>
    <w:p w14:paraId="4AE6077F" w14:textId="77777777" w:rsidR="00D21BB5" w:rsidRPr="008B425F" w:rsidRDefault="00D21BB5" w:rsidP="0059127F">
      <w:pPr>
        <w:pStyle w:val="ListParagraph"/>
        <w:numPr>
          <w:ilvl w:val="0"/>
          <w:numId w:val="5"/>
        </w:numPr>
        <w:rPr>
          <w:rFonts w:cs="Times New Roman"/>
        </w:rPr>
      </w:pPr>
      <w:r w:rsidRPr="008B425F">
        <w:rPr>
          <w:rFonts w:cs="Times New Roman"/>
        </w:rPr>
        <w:t>Đồ án tốt nghiệp được thực hiện tại:</w:t>
      </w:r>
      <w:r w:rsidRPr="008B425F">
        <w:rPr>
          <w:rFonts w:cs="Times New Roman"/>
        </w:rPr>
        <w:tab/>
        <w:t xml:space="preserve">Bộ môn Công </w:t>
      </w:r>
      <w:r>
        <w:rPr>
          <w:rFonts w:cs="Times New Roman"/>
        </w:rPr>
        <w:t>n</w:t>
      </w:r>
      <w:r w:rsidRPr="008B425F">
        <w:rPr>
          <w:rFonts w:cs="Times New Roman"/>
        </w:rPr>
        <w:t xml:space="preserve">ghệ </w:t>
      </w:r>
      <w:r>
        <w:rPr>
          <w:rFonts w:cs="Times New Roman"/>
        </w:rPr>
        <w:t>p</w:t>
      </w:r>
      <w:r w:rsidRPr="008B425F">
        <w:rPr>
          <w:rFonts w:cs="Times New Roman"/>
        </w:rPr>
        <w:t xml:space="preserve">hần </w:t>
      </w:r>
      <w:r>
        <w:rPr>
          <w:rFonts w:cs="Times New Roman"/>
        </w:rPr>
        <w:t>m</w:t>
      </w:r>
      <w:r w:rsidRPr="008B425F">
        <w:rPr>
          <w:rFonts w:cs="Times New Roman"/>
        </w:rPr>
        <w:t>ềm, Viện Công nghệ thông tin và Truyền thông, Đại học Bách Khoa Hà Nội.</w:t>
      </w:r>
    </w:p>
    <w:p w14:paraId="75BA6508" w14:textId="77777777" w:rsidR="00D21BB5" w:rsidRDefault="00D21BB5" w:rsidP="0059127F">
      <w:pPr>
        <w:pStyle w:val="ListParagraph"/>
        <w:numPr>
          <w:ilvl w:val="0"/>
          <w:numId w:val="5"/>
        </w:numPr>
        <w:rPr>
          <w:rFonts w:cs="Times New Roman"/>
        </w:rPr>
      </w:pPr>
      <w:r w:rsidRPr="008B425F">
        <w:rPr>
          <w:rFonts w:cs="Times New Roman"/>
        </w:rPr>
        <w:t>Thời gian làm ĐATN: Từ 9/2017 đến 12/2017.</w:t>
      </w:r>
    </w:p>
    <w:p w14:paraId="0AC2D234" w14:textId="77777777" w:rsidR="00D21BB5" w:rsidRPr="00360C3E" w:rsidRDefault="00D21BB5" w:rsidP="00D21BB5">
      <w:pPr>
        <w:pStyle w:val="ListParagraph"/>
        <w:rPr>
          <w:rFonts w:cs="Times New Roman"/>
        </w:rPr>
      </w:pPr>
    </w:p>
    <w:p w14:paraId="6F06D6C0" w14:textId="77777777" w:rsidR="00D21BB5" w:rsidRPr="008B425F" w:rsidRDefault="00D21BB5" w:rsidP="0059127F">
      <w:pPr>
        <w:pStyle w:val="ListParagraph"/>
        <w:numPr>
          <w:ilvl w:val="0"/>
          <w:numId w:val="3"/>
        </w:numPr>
        <w:rPr>
          <w:rFonts w:cs="Times New Roman"/>
        </w:rPr>
      </w:pPr>
      <w:r w:rsidRPr="008B425F">
        <w:rPr>
          <w:rFonts w:cs="Times New Roman"/>
        </w:rPr>
        <w:t>Mục đích nội dung của ĐATN</w:t>
      </w:r>
    </w:p>
    <w:p w14:paraId="746976FD" w14:textId="22458CF1" w:rsidR="00D21BB5" w:rsidRDefault="00D21BB5" w:rsidP="0059127F">
      <w:pPr>
        <w:pStyle w:val="ListParagraph"/>
        <w:numPr>
          <w:ilvl w:val="0"/>
          <w:numId w:val="2"/>
        </w:numPr>
        <w:rPr>
          <w:rFonts w:cs="Times New Roman"/>
        </w:rPr>
      </w:pPr>
      <w:r w:rsidRPr="008B425F">
        <w:rPr>
          <w:rFonts w:cs="Times New Roman"/>
        </w:rPr>
        <w:t xml:space="preserve">Xây dựng hệ thống </w:t>
      </w:r>
      <w:del w:id="10" w:author="Nguyen Nhat Hai" w:date="2017-12-18T07:45:00Z">
        <w:r w:rsidRPr="008B425F" w:rsidDel="007D6623">
          <w:rPr>
            <w:rFonts w:cs="Times New Roman"/>
          </w:rPr>
          <w:delText>tra cứu</w:delText>
        </w:r>
      </w:del>
      <w:ins w:id="11" w:author="Nguyen Nhat Hai" w:date="2017-12-18T07:45:00Z">
        <w:r w:rsidR="007D6623">
          <w:rPr>
            <w:rFonts w:cs="Times New Roman"/>
          </w:rPr>
          <w:t>cung cấp</w:t>
        </w:r>
      </w:ins>
      <w:r w:rsidRPr="008B425F">
        <w:rPr>
          <w:rFonts w:cs="Times New Roman"/>
        </w:rPr>
        <w:t xml:space="preserve"> </w:t>
      </w:r>
      <w:del w:id="12" w:author="Nguyen Nhat Hai" w:date="2017-12-19T09:13:00Z">
        <w:r w:rsidRPr="008B425F" w:rsidDel="00AC4824">
          <w:rPr>
            <w:rFonts w:cs="Times New Roman"/>
          </w:rPr>
          <w:delText xml:space="preserve">các </w:delText>
        </w:r>
      </w:del>
      <w:r w:rsidRPr="008B425F">
        <w:rPr>
          <w:rFonts w:cs="Times New Roman"/>
        </w:rPr>
        <w:t xml:space="preserve">dịch vụ </w:t>
      </w:r>
      <w:del w:id="13" w:author="Nguyen Nhat Hai" w:date="2017-12-19T09:13:00Z">
        <w:r w:rsidRPr="008B425F" w:rsidDel="00AC4824">
          <w:rPr>
            <w:rFonts w:cs="Times New Roman"/>
          </w:rPr>
          <w:delText xml:space="preserve">dành </w:delText>
        </w:r>
      </w:del>
      <w:ins w:id="14" w:author="Nguyen Nhat Hai" w:date="2017-12-19T09:13:00Z">
        <w:r w:rsidR="00AC4824">
          <w:rPr>
            <w:rFonts w:cs="Times New Roman"/>
          </w:rPr>
          <w:t>hỗ trợ</w:t>
        </w:r>
        <w:r w:rsidR="00AC4824" w:rsidRPr="008B425F">
          <w:rPr>
            <w:rFonts w:cs="Times New Roman"/>
          </w:rPr>
          <w:t xml:space="preserve"> </w:t>
        </w:r>
      </w:ins>
      <w:del w:id="15" w:author="Nguyen Nhat Hai" w:date="2017-12-19T09:13:00Z">
        <w:r w:rsidRPr="008B425F" w:rsidDel="00AC4824">
          <w:rPr>
            <w:rFonts w:cs="Times New Roman"/>
          </w:rPr>
          <w:delText xml:space="preserve">cho phương tiện </w:delText>
        </w:r>
      </w:del>
      <w:ins w:id="16" w:author="Nguyen Nhat Hai" w:date="2017-12-19T09:13:00Z">
        <w:r w:rsidR="00AC4824">
          <w:rPr>
            <w:rFonts w:cs="Times New Roman"/>
          </w:rPr>
          <w:t>lái xe</w:t>
        </w:r>
      </w:ins>
      <w:del w:id="17" w:author="Nguyen Nhat Hai" w:date="2017-12-19T09:14:00Z">
        <w:r w:rsidRPr="008B425F" w:rsidDel="00AC4824">
          <w:rPr>
            <w:rFonts w:cs="Times New Roman"/>
          </w:rPr>
          <w:delText>giao thông</w:delText>
        </w:r>
      </w:del>
      <w:r w:rsidRPr="008B425F">
        <w:rPr>
          <w:rFonts w:cs="Times New Roman"/>
        </w:rPr>
        <w:t xml:space="preserve">. </w:t>
      </w:r>
    </w:p>
    <w:p w14:paraId="0D06AFD7" w14:textId="77777777" w:rsidR="00D21BB5" w:rsidRPr="00360C3E" w:rsidRDefault="00D21BB5" w:rsidP="00D21BB5">
      <w:pPr>
        <w:pStyle w:val="ListParagraph"/>
        <w:rPr>
          <w:rFonts w:cs="Times New Roman"/>
        </w:rPr>
      </w:pPr>
    </w:p>
    <w:p w14:paraId="54947C2F" w14:textId="77777777" w:rsidR="00D21BB5" w:rsidRPr="008B425F" w:rsidRDefault="00D21BB5" w:rsidP="0059127F">
      <w:pPr>
        <w:pStyle w:val="ListParagraph"/>
        <w:numPr>
          <w:ilvl w:val="0"/>
          <w:numId w:val="3"/>
        </w:numPr>
        <w:rPr>
          <w:rFonts w:cs="Times New Roman"/>
        </w:rPr>
      </w:pPr>
      <w:r w:rsidRPr="008B425F">
        <w:rPr>
          <w:rFonts w:cs="Times New Roman"/>
        </w:rPr>
        <w:t xml:space="preserve">Các nhiệm vụ cụ thể của ĐATN </w:t>
      </w:r>
    </w:p>
    <w:p w14:paraId="5F6CEFF0" w14:textId="291E32AF" w:rsidR="00D21BB5" w:rsidRPr="008B425F" w:rsidRDefault="00D21BB5" w:rsidP="0059127F">
      <w:pPr>
        <w:pStyle w:val="ListParagraph"/>
        <w:numPr>
          <w:ilvl w:val="0"/>
          <w:numId w:val="2"/>
        </w:numPr>
        <w:rPr>
          <w:rFonts w:cs="Times New Roman"/>
        </w:rPr>
      </w:pPr>
      <w:r w:rsidRPr="008B425F">
        <w:rPr>
          <w:rFonts w:cs="Times New Roman"/>
        </w:rPr>
        <w:t xml:space="preserve">Khảo sát nhu cầu người dùng về hệ thống </w:t>
      </w:r>
      <w:del w:id="18" w:author="Nguyen Nhat Hai" w:date="2017-12-18T07:45:00Z">
        <w:r w:rsidRPr="008B425F" w:rsidDel="003302FF">
          <w:rPr>
            <w:rFonts w:cs="Times New Roman"/>
          </w:rPr>
          <w:delText xml:space="preserve">tra cứu </w:delText>
        </w:r>
      </w:del>
      <w:ins w:id="19" w:author="Nguyen Nhat Hai" w:date="2017-12-18T07:45:00Z">
        <w:r w:rsidR="003302FF">
          <w:rPr>
            <w:rFonts w:cs="Times New Roman"/>
          </w:rPr>
          <w:t xml:space="preserve">cung cấp </w:t>
        </w:r>
      </w:ins>
      <w:r w:rsidRPr="008B425F">
        <w:rPr>
          <w:rFonts w:cs="Times New Roman"/>
        </w:rPr>
        <w:t xml:space="preserve">thông tin dịch vụ </w:t>
      </w:r>
      <w:ins w:id="20" w:author="Nguyen Nhat Hai" w:date="2017-12-19T09:14:00Z">
        <w:r w:rsidR="00AC4824">
          <w:rPr>
            <w:rFonts w:cs="Times New Roman"/>
          </w:rPr>
          <w:t xml:space="preserve">cho các </w:t>
        </w:r>
      </w:ins>
      <w:r w:rsidRPr="008B425F">
        <w:rPr>
          <w:rFonts w:cs="Times New Roman"/>
        </w:rPr>
        <w:t>phương tiện</w:t>
      </w:r>
      <w:ins w:id="21" w:author="Nguyen Nhat Hai" w:date="2017-12-19T09:14:00Z">
        <w:r w:rsidR="00AC4824">
          <w:rPr>
            <w:rFonts w:cs="Times New Roman"/>
          </w:rPr>
          <w:t xml:space="preserve"> giao thông</w:t>
        </w:r>
      </w:ins>
      <w:r w:rsidRPr="008B425F">
        <w:rPr>
          <w:rFonts w:cs="Times New Roman"/>
        </w:rPr>
        <w:t>.</w:t>
      </w:r>
    </w:p>
    <w:p w14:paraId="713DB45C" w14:textId="224982CF" w:rsidR="00D21BB5" w:rsidRPr="008B425F" w:rsidRDefault="00D21BB5" w:rsidP="0059127F">
      <w:pPr>
        <w:pStyle w:val="ListParagraph"/>
        <w:numPr>
          <w:ilvl w:val="0"/>
          <w:numId w:val="2"/>
        </w:numPr>
        <w:rPr>
          <w:rFonts w:cs="Times New Roman"/>
        </w:rPr>
      </w:pPr>
      <w:r w:rsidRPr="008B425F">
        <w:rPr>
          <w:rFonts w:cs="Times New Roman"/>
        </w:rPr>
        <w:t>Khảo sát các ứng dụng</w:t>
      </w:r>
      <w:ins w:id="22" w:author="Nguyen Nhat Hai" w:date="2017-12-19T09:14:00Z">
        <w:r w:rsidR="0084709A">
          <w:rPr>
            <w:rFonts w:cs="Times New Roman"/>
          </w:rPr>
          <w:t>, hệ th</w:t>
        </w:r>
      </w:ins>
      <w:ins w:id="23" w:author="Nguyen Nhat Hai" w:date="2017-12-19T09:15:00Z">
        <w:r w:rsidR="0084709A">
          <w:rPr>
            <w:rFonts w:cs="Times New Roman"/>
          </w:rPr>
          <w:t>ống</w:t>
        </w:r>
      </w:ins>
      <w:r w:rsidRPr="008B425F">
        <w:rPr>
          <w:rFonts w:cs="Times New Roman"/>
        </w:rPr>
        <w:t xml:space="preserve"> trên thị trường có chức năng tương tự. </w:t>
      </w:r>
    </w:p>
    <w:p w14:paraId="673D1605" w14:textId="41976300" w:rsidR="00D21BB5" w:rsidRPr="008B425F" w:rsidRDefault="00D21BB5" w:rsidP="0059127F">
      <w:pPr>
        <w:pStyle w:val="ListParagraph"/>
        <w:numPr>
          <w:ilvl w:val="0"/>
          <w:numId w:val="2"/>
        </w:numPr>
        <w:rPr>
          <w:rFonts w:cs="Times New Roman"/>
        </w:rPr>
      </w:pPr>
      <w:r w:rsidRPr="008B425F">
        <w:rPr>
          <w:rFonts w:cs="Times New Roman"/>
        </w:rPr>
        <w:t xml:space="preserve">Phân tích các chức năng cần có </w:t>
      </w:r>
      <w:del w:id="24" w:author="Nguyen Nhat Hai" w:date="2017-12-19T09:15:00Z">
        <w:r w:rsidRPr="008B425F" w:rsidDel="00F93120">
          <w:rPr>
            <w:rFonts w:cs="Times New Roman"/>
          </w:rPr>
          <w:delText xml:space="preserve">cho </w:delText>
        </w:r>
      </w:del>
      <w:ins w:id="25" w:author="Nguyen Nhat Hai" w:date="2017-12-19T09:15:00Z">
        <w:r w:rsidR="00F93120">
          <w:rPr>
            <w:rFonts w:cs="Times New Roman"/>
          </w:rPr>
          <w:t xml:space="preserve">của </w:t>
        </w:r>
      </w:ins>
      <w:r w:rsidRPr="008B425F">
        <w:rPr>
          <w:rFonts w:cs="Times New Roman"/>
        </w:rPr>
        <w:t>hệ thống.</w:t>
      </w:r>
    </w:p>
    <w:p w14:paraId="2D82AD89" w14:textId="083ABFE1" w:rsidR="00D21BB5" w:rsidRPr="008B425F" w:rsidRDefault="00D21BB5" w:rsidP="0059127F">
      <w:pPr>
        <w:pStyle w:val="ListParagraph"/>
        <w:numPr>
          <w:ilvl w:val="0"/>
          <w:numId w:val="2"/>
        </w:numPr>
        <w:rPr>
          <w:rFonts w:cs="Times New Roman"/>
        </w:rPr>
      </w:pPr>
      <w:r w:rsidRPr="008B425F">
        <w:rPr>
          <w:rFonts w:cs="Times New Roman"/>
        </w:rPr>
        <w:t xml:space="preserve">Tìm hiểu các công nghệ và </w:t>
      </w:r>
      <w:del w:id="26" w:author="Nguyen Nhat Hai" w:date="2017-12-19T09:15:00Z">
        <w:r w:rsidRPr="008B425F" w:rsidDel="00F93120">
          <w:rPr>
            <w:rFonts w:cs="Times New Roman"/>
          </w:rPr>
          <w:delText xml:space="preserve">các giải thuật </w:delText>
        </w:r>
      </w:del>
      <w:ins w:id="27" w:author="Nguyen Nhat Hai" w:date="2017-12-19T09:15:00Z">
        <w:r w:rsidR="00F93120">
          <w:rPr>
            <w:rFonts w:cs="Times New Roman"/>
          </w:rPr>
          <w:t xml:space="preserve">giải pháp cần có </w:t>
        </w:r>
      </w:ins>
      <w:r w:rsidRPr="008B425F">
        <w:rPr>
          <w:rFonts w:cs="Times New Roman"/>
        </w:rPr>
        <w:t>của hệ thống.</w:t>
      </w:r>
    </w:p>
    <w:p w14:paraId="094833F2" w14:textId="77777777" w:rsidR="00D21BB5" w:rsidRPr="008B425F" w:rsidRDefault="00D21BB5" w:rsidP="0059127F">
      <w:pPr>
        <w:pStyle w:val="ListParagraph"/>
        <w:numPr>
          <w:ilvl w:val="0"/>
          <w:numId w:val="2"/>
        </w:numPr>
        <w:rPr>
          <w:rFonts w:cs="Times New Roman"/>
        </w:rPr>
      </w:pPr>
      <w:r w:rsidRPr="008B425F">
        <w:rPr>
          <w:rFonts w:cs="Times New Roman"/>
        </w:rPr>
        <w:t>Phân tích, thiết kế và xây dựng hệ thống.</w:t>
      </w:r>
    </w:p>
    <w:p w14:paraId="31FD6FDB" w14:textId="77777777" w:rsidR="00D21BB5" w:rsidRPr="008B425F" w:rsidRDefault="00D21BB5" w:rsidP="00D21BB5">
      <w:pPr>
        <w:pStyle w:val="ListParagraph"/>
        <w:rPr>
          <w:rFonts w:cs="Times New Roman"/>
        </w:rPr>
      </w:pPr>
    </w:p>
    <w:p w14:paraId="62B8ED16" w14:textId="77777777" w:rsidR="00D21BB5" w:rsidRPr="008B425F" w:rsidRDefault="00D21BB5" w:rsidP="0059127F">
      <w:pPr>
        <w:pStyle w:val="ListParagraph"/>
        <w:numPr>
          <w:ilvl w:val="0"/>
          <w:numId w:val="3"/>
        </w:numPr>
        <w:rPr>
          <w:rFonts w:cs="Times New Roman"/>
        </w:rPr>
      </w:pPr>
      <w:r w:rsidRPr="008B425F">
        <w:rPr>
          <w:rFonts w:cs="Times New Roman"/>
        </w:rPr>
        <w:t>Lời cam đoan của sinh viên:</w:t>
      </w:r>
    </w:p>
    <w:p w14:paraId="6B6C5E99" w14:textId="77777777" w:rsidR="00D21BB5" w:rsidRPr="008B425F" w:rsidRDefault="00D21BB5" w:rsidP="0059127F">
      <w:pPr>
        <w:pStyle w:val="ListParagraph"/>
        <w:numPr>
          <w:ilvl w:val="0"/>
          <w:numId w:val="4"/>
        </w:numPr>
        <w:rPr>
          <w:rFonts w:cs="Times New Roman"/>
        </w:rPr>
      </w:pPr>
      <w:r w:rsidRPr="008B425F">
        <w:rPr>
          <w:rFonts w:cs="Times New Roman"/>
        </w:rPr>
        <w:t xml:space="preserve">Tôi </w:t>
      </w:r>
      <w:r w:rsidRPr="008B425F">
        <w:rPr>
          <w:rFonts w:cs="Times New Roman"/>
          <w:i/>
          <w:iCs/>
        </w:rPr>
        <w:t>Nguyễn Trọng Giáp</w:t>
      </w:r>
      <w:r w:rsidRPr="008B425F">
        <w:rPr>
          <w:rFonts w:cs="Times New Roman"/>
        </w:rPr>
        <w:t xml:space="preserve"> cam kết ĐATN là công trình nghiên cứu của bản thân tôi dưới sự hướng dẫn của </w:t>
      </w:r>
      <w:r w:rsidRPr="008B425F">
        <w:rPr>
          <w:rFonts w:cs="Times New Roman"/>
          <w:i/>
        </w:rPr>
        <w:t>TS.</w:t>
      </w:r>
      <w:r w:rsidRPr="008B425F">
        <w:rPr>
          <w:rFonts w:cs="Times New Roman"/>
        </w:rPr>
        <w:t xml:space="preserve"> </w:t>
      </w:r>
      <w:r w:rsidRPr="008B425F">
        <w:rPr>
          <w:rFonts w:cs="Times New Roman"/>
          <w:i/>
          <w:iCs/>
        </w:rPr>
        <w:t>Nguyễn Nhất Hải</w:t>
      </w:r>
      <w:r w:rsidRPr="008B425F">
        <w:rPr>
          <w:rFonts w:cs="Times New Roman"/>
        </w:rPr>
        <w:t xml:space="preserve">. </w:t>
      </w:r>
    </w:p>
    <w:p w14:paraId="37760C38" w14:textId="77777777" w:rsidR="00D21BB5" w:rsidRPr="00360C3E" w:rsidRDefault="00D21BB5" w:rsidP="0059127F">
      <w:pPr>
        <w:pStyle w:val="ListParagraph"/>
        <w:numPr>
          <w:ilvl w:val="0"/>
          <w:numId w:val="4"/>
        </w:numPr>
        <w:rPr>
          <w:rFonts w:cs="Times New Roman"/>
        </w:rPr>
      </w:pPr>
      <w:r w:rsidRPr="008B425F">
        <w:rPr>
          <w:rFonts w:cs="Times New Roman"/>
        </w:rPr>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82"/>
        <w:gridCol w:w="4402"/>
      </w:tblGrid>
      <w:tr w:rsidR="00D21BB5" w:rsidRPr="008B425F" w14:paraId="7B77FD15" w14:textId="77777777" w:rsidTr="00E12402">
        <w:tc>
          <w:tcPr>
            <w:tcW w:w="4502" w:type="dxa"/>
          </w:tcPr>
          <w:p w14:paraId="46BF84E7" w14:textId="77777777" w:rsidR="00D21BB5" w:rsidRPr="008B425F" w:rsidRDefault="00D21BB5" w:rsidP="00E12402">
            <w:pPr>
              <w:rPr>
                <w:rFonts w:cs="Times New Roman"/>
                <w:i/>
                <w:iCs/>
              </w:rPr>
            </w:pPr>
          </w:p>
        </w:tc>
        <w:tc>
          <w:tcPr>
            <w:tcW w:w="4502" w:type="dxa"/>
          </w:tcPr>
          <w:p w14:paraId="3C5A737A" w14:textId="6F2BBE4A" w:rsidR="00D21BB5" w:rsidRPr="008B425F" w:rsidRDefault="00D21BB5" w:rsidP="00E12402">
            <w:pPr>
              <w:spacing w:after="0" w:afterAutospacing="0"/>
              <w:jc w:val="center"/>
              <w:rPr>
                <w:rFonts w:cs="Times New Roman"/>
                <w:i/>
              </w:rPr>
            </w:pPr>
            <w:r w:rsidRPr="008B425F">
              <w:rPr>
                <w:rFonts w:cs="Times New Roman"/>
                <w:i/>
              </w:rPr>
              <w:t xml:space="preserve">Hà Nội, ngày </w:t>
            </w:r>
            <w:del w:id="28" w:author="Nguyen Nhat Hai" w:date="2017-12-18T07:46:00Z">
              <w:r w:rsidRPr="008B425F" w:rsidDel="009E6767">
                <w:rPr>
                  <w:rFonts w:cs="Times New Roman"/>
                  <w:i/>
                </w:rPr>
                <w:delText xml:space="preserve">01 </w:delText>
              </w:r>
            </w:del>
            <w:ins w:id="29" w:author="Nguyen Nhat Hai" w:date="2017-12-18T07:46:00Z">
              <w:del w:id="30" w:author="Nguyễn Trọng Giáp" w:date="2017-12-20T10:20:00Z">
                <w:r w:rsidR="009E6767" w:rsidDel="00492A3E">
                  <w:rPr>
                    <w:rFonts w:cs="Times New Roman"/>
                    <w:i/>
                  </w:rPr>
                  <w:delText xml:space="preserve">  </w:delText>
                </w:r>
              </w:del>
            </w:ins>
            <w:ins w:id="31" w:author="Nguyễn Trọng Giáp" w:date="2017-12-20T10:20:00Z">
              <w:r w:rsidR="00492A3E">
                <w:rPr>
                  <w:rFonts w:cs="Times New Roman"/>
                  <w:i/>
                </w:rPr>
                <w:t>20</w:t>
              </w:r>
            </w:ins>
            <w:ins w:id="32" w:author="Nguyen Nhat Hai" w:date="2017-12-18T07:46:00Z">
              <w:del w:id="33" w:author="Nguyễn Trọng Giáp" w:date="2017-12-20T10:20:00Z">
                <w:r w:rsidR="009E6767" w:rsidDel="00492A3E">
                  <w:rPr>
                    <w:rFonts w:cs="Times New Roman"/>
                    <w:i/>
                  </w:rPr>
                  <w:delText xml:space="preserve">  </w:delText>
                </w:r>
              </w:del>
              <w:r w:rsidR="009E6767" w:rsidRPr="008B425F">
                <w:rPr>
                  <w:rFonts w:cs="Times New Roman"/>
                  <w:i/>
                </w:rPr>
                <w:t xml:space="preserve"> </w:t>
              </w:r>
            </w:ins>
            <w:r w:rsidRPr="008B425F">
              <w:rPr>
                <w:rFonts w:cs="Times New Roman"/>
                <w:i/>
              </w:rPr>
              <w:t>tháng 12 năm 2017</w:t>
            </w:r>
          </w:p>
          <w:p w14:paraId="750CD5D3" w14:textId="77777777" w:rsidR="00D21BB5" w:rsidRDefault="00D21BB5" w:rsidP="00E12402">
            <w:pPr>
              <w:spacing w:before="0" w:beforeAutospacing="0" w:after="0" w:afterAutospacing="0"/>
              <w:jc w:val="center"/>
              <w:rPr>
                <w:rFonts w:cs="Times New Roman"/>
              </w:rPr>
            </w:pPr>
            <w:r w:rsidRPr="008B425F">
              <w:rPr>
                <w:rFonts w:cs="Times New Roman"/>
              </w:rPr>
              <w:t>Tác giả ĐATN</w:t>
            </w:r>
          </w:p>
          <w:p w14:paraId="0873FCF0" w14:textId="77777777" w:rsidR="00D21BB5" w:rsidRPr="008B425F" w:rsidRDefault="00D21BB5" w:rsidP="00E12402">
            <w:pPr>
              <w:spacing w:after="0" w:afterAutospacing="0"/>
              <w:jc w:val="center"/>
              <w:rPr>
                <w:rFonts w:cs="Times New Roman"/>
              </w:rPr>
            </w:pPr>
          </w:p>
          <w:p w14:paraId="64BB2B46" w14:textId="77777777" w:rsidR="00D21BB5" w:rsidRPr="008B425F" w:rsidRDefault="00D21BB5" w:rsidP="00E12402">
            <w:pPr>
              <w:spacing w:after="0" w:afterAutospacing="0"/>
              <w:jc w:val="center"/>
              <w:rPr>
                <w:rFonts w:cs="Times New Roman"/>
                <w:i/>
                <w:iCs/>
              </w:rPr>
            </w:pPr>
            <w:r w:rsidRPr="008B425F">
              <w:rPr>
                <w:rFonts w:cs="Times New Roman"/>
                <w:i/>
                <w:iCs/>
              </w:rPr>
              <w:t>Nguyễn Trọng Giáp</w:t>
            </w:r>
          </w:p>
        </w:tc>
      </w:tr>
    </w:tbl>
    <w:p w14:paraId="45351AF8" w14:textId="77777777" w:rsidR="00D21BB5" w:rsidRPr="00360C3E" w:rsidRDefault="00D21BB5" w:rsidP="0059127F">
      <w:pPr>
        <w:pStyle w:val="ListParagraph"/>
        <w:numPr>
          <w:ilvl w:val="0"/>
          <w:numId w:val="3"/>
        </w:numPr>
        <w:rPr>
          <w:rFonts w:cs="Times New Roman"/>
        </w:rPr>
      </w:pPr>
      <w:r w:rsidRPr="008B425F">
        <w:rPr>
          <w:rFonts w:cs="Times New Roman"/>
        </w:rPr>
        <w:t>Xác nhận của giáo viên hướng dẫn về mức độ hoàn thành của ĐATN và cho phép bảo vệ:</w:t>
      </w:r>
    </w:p>
    <w:tbl>
      <w:tblPr>
        <w:tblW w:w="0" w:type="auto"/>
        <w:tblLook w:val="01E0" w:firstRow="1" w:lastRow="1" w:firstColumn="1" w:lastColumn="1" w:noHBand="0" w:noVBand="0"/>
      </w:tblPr>
      <w:tblGrid>
        <w:gridCol w:w="4382"/>
        <w:gridCol w:w="4402"/>
      </w:tblGrid>
      <w:tr w:rsidR="00D21BB5" w:rsidRPr="008B425F" w14:paraId="263F670D" w14:textId="77777777" w:rsidTr="00791082">
        <w:tc>
          <w:tcPr>
            <w:tcW w:w="4382" w:type="dxa"/>
          </w:tcPr>
          <w:p w14:paraId="21587E2D" w14:textId="77777777" w:rsidR="00D21BB5" w:rsidRPr="008B425F" w:rsidRDefault="00D21BB5" w:rsidP="00E12402">
            <w:pPr>
              <w:rPr>
                <w:rFonts w:cs="Times New Roman"/>
                <w:i/>
                <w:iCs/>
              </w:rPr>
            </w:pPr>
          </w:p>
        </w:tc>
        <w:tc>
          <w:tcPr>
            <w:tcW w:w="4402" w:type="dxa"/>
          </w:tcPr>
          <w:p w14:paraId="5AED5545" w14:textId="60491C17" w:rsidR="00D21BB5" w:rsidRPr="008B425F" w:rsidRDefault="00D21BB5" w:rsidP="00E12402">
            <w:pPr>
              <w:spacing w:after="0" w:afterAutospacing="0"/>
              <w:jc w:val="center"/>
              <w:rPr>
                <w:rFonts w:cs="Times New Roman"/>
                <w:i/>
              </w:rPr>
            </w:pPr>
            <w:r w:rsidRPr="008B425F">
              <w:rPr>
                <w:rFonts w:cs="Times New Roman"/>
                <w:i/>
              </w:rPr>
              <w:t xml:space="preserve">Hà Nội, ngày </w:t>
            </w:r>
            <w:ins w:id="34" w:author="Nguyễn Trọng Giáp" w:date="2017-12-20T10:21:00Z">
              <w:r w:rsidR="00492A3E">
                <w:rPr>
                  <w:rFonts w:cs="Times New Roman"/>
                  <w:i/>
                </w:rPr>
                <w:t>20</w:t>
              </w:r>
            </w:ins>
            <w:del w:id="35" w:author="Nguyen Nhat Hai" w:date="2017-12-18T07:46:00Z">
              <w:r w:rsidRPr="008B425F" w:rsidDel="009E6767">
                <w:rPr>
                  <w:rFonts w:cs="Times New Roman"/>
                  <w:i/>
                </w:rPr>
                <w:delText>0</w:delText>
              </w:r>
            </w:del>
            <w:ins w:id="36" w:author="Nguyễn Trọng Giáp" w:date="2017-12-20T10:21:00Z">
              <w:r w:rsidR="00492A3E">
                <w:rPr>
                  <w:rFonts w:cs="Times New Roman"/>
                  <w:i/>
                </w:rPr>
                <w:t xml:space="preserve"> </w:t>
              </w:r>
            </w:ins>
            <w:del w:id="37" w:author="Nguyen Nhat Hai" w:date="2017-12-18T07:46:00Z">
              <w:r w:rsidRPr="008B425F" w:rsidDel="009E6767">
                <w:rPr>
                  <w:rFonts w:cs="Times New Roman"/>
                  <w:i/>
                </w:rPr>
                <w:delText xml:space="preserve">1 </w:delText>
              </w:r>
            </w:del>
            <w:ins w:id="38" w:author="Nguyen Nhat Hai" w:date="2017-12-18T07:46:00Z">
              <w:del w:id="39" w:author="Nguyễn Trọng Giáp" w:date="2017-12-20T10:21:00Z">
                <w:r w:rsidR="009E6767" w:rsidDel="00492A3E">
                  <w:rPr>
                    <w:rFonts w:cs="Times New Roman"/>
                    <w:i/>
                  </w:rPr>
                  <w:delText xml:space="preserve">   </w:delText>
                </w:r>
                <w:r w:rsidR="009E6767" w:rsidRPr="008B425F" w:rsidDel="00492A3E">
                  <w:rPr>
                    <w:rFonts w:cs="Times New Roman"/>
                    <w:i/>
                  </w:rPr>
                  <w:delText xml:space="preserve"> </w:delText>
                </w:r>
              </w:del>
            </w:ins>
            <w:r w:rsidRPr="008B425F">
              <w:rPr>
                <w:rFonts w:cs="Times New Roman"/>
                <w:i/>
              </w:rPr>
              <w:t>tháng 12 năm 2017</w:t>
            </w:r>
            <w:r w:rsidRPr="008B425F">
              <w:rPr>
                <w:rFonts w:cs="Times New Roman"/>
                <w:i/>
              </w:rPr>
              <w:tab/>
            </w:r>
          </w:p>
          <w:p w14:paraId="5DED187F" w14:textId="77777777" w:rsidR="00D21BB5" w:rsidRDefault="00D21BB5" w:rsidP="00E12402">
            <w:pPr>
              <w:spacing w:before="0" w:beforeAutospacing="0" w:after="0" w:afterAutospacing="0"/>
              <w:jc w:val="center"/>
              <w:rPr>
                <w:rFonts w:cs="Times New Roman"/>
              </w:rPr>
            </w:pPr>
            <w:r w:rsidRPr="008B425F">
              <w:rPr>
                <w:rFonts w:cs="Times New Roman"/>
              </w:rPr>
              <w:t>Giáo viên hướng dẫn</w:t>
            </w:r>
          </w:p>
          <w:p w14:paraId="6BD1B792" w14:textId="77777777" w:rsidR="00D21BB5" w:rsidRPr="008B425F" w:rsidRDefault="00D21BB5" w:rsidP="00E12402">
            <w:pPr>
              <w:spacing w:after="0" w:afterAutospacing="0"/>
              <w:jc w:val="center"/>
              <w:rPr>
                <w:rFonts w:cs="Times New Roman"/>
              </w:rPr>
            </w:pPr>
          </w:p>
          <w:p w14:paraId="677C4A68" w14:textId="77777777" w:rsidR="00D21BB5" w:rsidRPr="008B425F" w:rsidRDefault="00D21BB5" w:rsidP="00E12402">
            <w:pPr>
              <w:spacing w:after="0" w:afterAutospacing="0"/>
              <w:jc w:val="center"/>
              <w:rPr>
                <w:rFonts w:cs="Times New Roman"/>
                <w:i/>
                <w:iCs/>
              </w:rPr>
            </w:pPr>
            <w:r w:rsidRPr="008B425F">
              <w:rPr>
                <w:rFonts w:cs="Times New Roman"/>
                <w:i/>
                <w:iCs/>
              </w:rPr>
              <w:t>TS. Nguyễn Nhất Hải</w:t>
            </w:r>
          </w:p>
        </w:tc>
      </w:tr>
    </w:tbl>
    <w:p w14:paraId="48CE01CC" w14:textId="77777777" w:rsidR="00791082" w:rsidRPr="008B425F" w:rsidRDefault="00791082" w:rsidP="00791082">
      <w:pPr>
        <w:pStyle w:val="Heading1-NoNumber"/>
      </w:pPr>
      <w:bookmarkStart w:id="40" w:name="_Toc500683521"/>
      <w:bookmarkStart w:id="41" w:name="_Toc501533358"/>
      <w:r w:rsidRPr="008B425F">
        <w:lastRenderedPageBreak/>
        <w:t>TÓM TẮT NỘI DUNG ĐỒ ÁN TỐT NGHIỆP</w:t>
      </w:r>
      <w:bookmarkEnd w:id="40"/>
      <w:bookmarkEnd w:id="41"/>
    </w:p>
    <w:p w14:paraId="2227D29E" w14:textId="456B721B" w:rsidR="00791082" w:rsidRPr="008B425F" w:rsidRDefault="00791082" w:rsidP="00791082">
      <w:pPr>
        <w:rPr>
          <w:rFonts w:cs="Times New Roman"/>
        </w:rPr>
      </w:pPr>
      <w:bookmarkStart w:id="42" w:name="_Hlk501532981"/>
      <w:r>
        <w:rPr>
          <w:rFonts w:cs="Times New Roman"/>
        </w:rPr>
        <w:t xml:space="preserve">Cùng với </w:t>
      </w:r>
      <w:r w:rsidRPr="008B425F">
        <w:rPr>
          <w:rFonts w:cs="Times New Roman"/>
        </w:rPr>
        <w:t xml:space="preserve">sự bùng nổ về công nghệ thông tin và </w:t>
      </w:r>
      <w:r>
        <w:rPr>
          <w:rFonts w:cs="Times New Roman"/>
        </w:rPr>
        <w:t>sự phổ biến của các</w:t>
      </w:r>
      <w:r w:rsidRPr="008B425F">
        <w:rPr>
          <w:rFonts w:cs="Times New Roman"/>
        </w:rPr>
        <w:t xml:space="preserve"> thiết bị di động thông minh</w:t>
      </w:r>
      <w:r>
        <w:rPr>
          <w:rFonts w:cs="Times New Roman"/>
        </w:rPr>
        <w:t>,</w:t>
      </w:r>
      <w:r w:rsidRPr="008B425F">
        <w:rPr>
          <w:rFonts w:cs="Times New Roman"/>
        </w:rPr>
        <w:t xml:space="preserve"> các ứng dụng </w:t>
      </w:r>
      <w:r>
        <w:rPr>
          <w:rFonts w:cs="Times New Roman"/>
        </w:rPr>
        <w:t xml:space="preserve">trên </w:t>
      </w:r>
      <w:bookmarkEnd w:id="42"/>
      <w:r>
        <w:rPr>
          <w:rFonts w:cs="Times New Roman"/>
        </w:rPr>
        <w:t>nền tảng thiết bị di động ngày càng đa dạng, được chú trọng phát triển</w:t>
      </w:r>
      <w:r w:rsidRPr="008B425F">
        <w:rPr>
          <w:rFonts w:cs="Times New Roman"/>
        </w:rPr>
        <w:t xml:space="preserve">. </w:t>
      </w:r>
      <w:r>
        <w:rPr>
          <w:rFonts w:cs="Times New Roman"/>
        </w:rPr>
        <w:t>Chúng ta có thể dễ dàng kể ra rất nhiều các</w:t>
      </w:r>
      <w:r w:rsidRPr="008B425F">
        <w:rPr>
          <w:rFonts w:cs="Times New Roman"/>
        </w:rPr>
        <w:t xml:space="preserve"> tiện ích mà chúng mang lại cho con người. </w:t>
      </w:r>
      <w:del w:id="43" w:author="Nguyen Nhat Hai" w:date="2017-12-18T07:46:00Z">
        <w:r w:rsidDel="00D0618B">
          <w:rPr>
            <w:rFonts w:cs="Times New Roman"/>
          </w:rPr>
          <w:delText>Hiện nay</w:delText>
        </w:r>
        <w:r w:rsidRPr="008B425F" w:rsidDel="00D0618B">
          <w:rPr>
            <w:rFonts w:cs="Times New Roman"/>
          </w:rPr>
          <w:delText xml:space="preserve">, </w:delText>
        </w:r>
      </w:del>
      <w:ins w:id="44" w:author="Nguyen Nhat Hai" w:date="2017-12-18T07:47:00Z">
        <w:r w:rsidR="00D0618B">
          <w:rPr>
            <w:rFonts w:cs="Times New Roman"/>
          </w:rPr>
          <w:t>Người dùng</w:t>
        </w:r>
      </w:ins>
      <w:del w:id="45" w:author="Nguyen Nhat Hai" w:date="2017-12-18T07:46:00Z">
        <w:r w:rsidRPr="008B425F" w:rsidDel="00D0618B">
          <w:rPr>
            <w:rFonts w:cs="Times New Roman"/>
          </w:rPr>
          <w:delText>c</w:delText>
        </w:r>
      </w:del>
      <w:del w:id="46" w:author="Nguyen Nhat Hai" w:date="2017-12-18T07:47:00Z">
        <w:r w:rsidRPr="008B425F" w:rsidDel="00D0618B">
          <w:rPr>
            <w:rFonts w:cs="Times New Roman"/>
          </w:rPr>
          <w:delText>on người</w:delText>
        </w:r>
      </w:del>
      <w:r w:rsidRPr="008B425F">
        <w:rPr>
          <w:rFonts w:cs="Times New Roman"/>
        </w:rPr>
        <w:t xml:space="preserve"> </w:t>
      </w:r>
      <w:del w:id="47" w:author="Nguyen Nhat Hai" w:date="2017-12-18T07:47:00Z">
        <w:r w:rsidRPr="008B425F" w:rsidDel="00D0618B">
          <w:rPr>
            <w:rFonts w:cs="Times New Roman"/>
          </w:rPr>
          <w:delText xml:space="preserve">đang </w:delText>
        </w:r>
      </w:del>
      <w:ins w:id="48" w:author="Nguyen Nhat Hai" w:date="2017-12-18T07:47:00Z">
        <w:r w:rsidR="00D0618B">
          <w:rPr>
            <w:rFonts w:cs="Times New Roman"/>
          </w:rPr>
          <w:t>ngày càng</w:t>
        </w:r>
      </w:ins>
      <w:del w:id="49" w:author="Nguyen Nhat Hai" w:date="2017-12-18T07:47:00Z">
        <w:r w:rsidRPr="008B425F" w:rsidDel="00D0618B">
          <w:rPr>
            <w:rFonts w:cs="Times New Roman"/>
          </w:rPr>
          <w:delText>có</w:delText>
        </w:r>
      </w:del>
      <w:r w:rsidRPr="008B425F">
        <w:rPr>
          <w:rFonts w:cs="Times New Roman"/>
        </w:rPr>
        <w:t xml:space="preserve"> có xu hướng </w:t>
      </w:r>
      <w:r>
        <w:rPr>
          <w:rFonts w:cs="Times New Roman"/>
        </w:rPr>
        <w:t xml:space="preserve">tìm kiếm </w:t>
      </w:r>
      <w:r w:rsidRPr="008B425F">
        <w:rPr>
          <w:rFonts w:cs="Times New Roman"/>
        </w:rPr>
        <w:t xml:space="preserve">sự hỗ trợ của các ứng dụng công nghệ thông tin </w:t>
      </w:r>
      <w:r>
        <w:rPr>
          <w:rFonts w:cs="Times New Roman"/>
        </w:rPr>
        <w:t xml:space="preserve">trong </w:t>
      </w:r>
      <w:r w:rsidRPr="008B425F">
        <w:rPr>
          <w:rFonts w:cs="Times New Roman"/>
        </w:rPr>
        <w:t xml:space="preserve">các </w:t>
      </w:r>
      <w:del w:id="50" w:author="Nguyen Nhat Hai" w:date="2017-12-18T07:47:00Z">
        <w:r w:rsidDel="00130D3E">
          <w:rPr>
            <w:rFonts w:cs="Times New Roman"/>
          </w:rPr>
          <w:delText xml:space="preserve">các </w:delText>
        </w:r>
      </w:del>
      <w:r w:rsidRPr="008B425F">
        <w:rPr>
          <w:rFonts w:cs="Times New Roman"/>
        </w:rPr>
        <w:t>công việc hằng ngày</w:t>
      </w:r>
      <w:r>
        <w:rPr>
          <w:rFonts w:cs="Times New Roman"/>
        </w:rPr>
        <w:t>, trong đó</w:t>
      </w:r>
      <w:r w:rsidRPr="008B425F">
        <w:rPr>
          <w:rFonts w:cs="Times New Roman"/>
        </w:rPr>
        <w:t xml:space="preserve"> </w:t>
      </w:r>
      <w:r>
        <w:rPr>
          <w:rFonts w:cs="Times New Roman"/>
        </w:rPr>
        <w:t>đ</w:t>
      </w:r>
      <w:r w:rsidRPr="008B425F">
        <w:rPr>
          <w:rFonts w:cs="Times New Roman"/>
        </w:rPr>
        <w:t xml:space="preserve">ược sử dụng nhiều nhất là các ứng dụng tra cứu thông tin. </w:t>
      </w:r>
      <w:r>
        <w:rPr>
          <w:rFonts w:cs="Times New Roman"/>
        </w:rPr>
        <w:t xml:space="preserve">Các ứng dụng này </w:t>
      </w:r>
      <w:r w:rsidRPr="008B425F">
        <w:rPr>
          <w:rFonts w:cs="Times New Roman"/>
        </w:rPr>
        <w:t xml:space="preserve">giúp cho chúng ta nâng cao hiệu quả trong công việc cũng như tiết kiệm rất nhiều thời gian. </w:t>
      </w:r>
    </w:p>
    <w:p w14:paraId="6CC7B344" w14:textId="17674CD1" w:rsidR="00791082" w:rsidRPr="008B425F" w:rsidRDefault="00791082" w:rsidP="00791082">
      <w:pPr>
        <w:rPr>
          <w:rFonts w:cs="Times New Roman"/>
        </w:rPr>
      </w:pPr>
      <w:r>
        <w:rPr>
          <w:rFonts w:cs="Times New Roman"/>
        </w:rPr>
        <w:t xml:space="preserve">Hiện nay, trước tình hình khó khăn trong giao thông do </w:t>
      </w:r>
      <w:ins w:id="51" w:author="Nguyen Nhat Hai" w:date="2017-12-18T07:47:00Z">
        <w:r w:rsidR="00D441DC">
          <w:rPr>
            <w:rFonts w:cs="Times New Roman"/>
          </w:rPr>
          <w:t xml:space="preserve">vấn đề mật độ dân cư </w:t>
        </w:r>
      </w:ins>
      <w:del w:id="52" w:author="Nguyen Nhat Hai" w:date="2017-12-18T07:47:00Z">
        <w:r w:rsidDel="00D441DC">
          <w:rPr>
            <w:rFonts w:cs="Times New Roman"/>
          </w:rPr>
          <w:delText>đông người</w:delText>
        </w:r>
      </w:del>
      <w:ins w:id="53" w:author="Nguyen Nhat Hai" w:date="2017-12-18T07:47:00Z">
        <w:r w:rsidR="00D441DC">
          <w:rPr>
            <w:rFonts w:cs="Times New Roman"/>
          </w:rPr>
          <w:t>cao</w:t>
        </w:r>
      </w:ins>
      <w:r>
        <w:rPr>
          <w:rFonts w:cs="Times New Roman"/>
        </w:rPr>
        <w:t xml:space="preserve">, </w:t>
      </w:r>
      <w:ins w:id="54" w:author="Nguyen Nhat Hai" w:date="2017-12-18T07:48:00Z">
        <w:r w:rsidR="00D441DC">
          <w:rPr>
            <w:rFonts w:cs="Times New Roman"/>
          </w:rPr>
          <w:t xml:space="preserve">hạ tầng giao thông hạn chế, </w:t>
        </w:r>
      </w:ins>
      <w:r>
        <w:rPr>
          <w:rFonts w:cs="Times New Roman"/>
        </w:rPr>
        <w:t xml:space="preserve">đặc biệt tại Việt Nam, </w:t>
      </w:r>
      <w:r w:rsidRPr="008B425F">
        <w:rPr>
          <w:rFonts w:cs="Times New Roman"/>
        </w:rPr>
        <w:t xml:space="preserve">nhu cầu </w:t>
      </w:r>
      <w:r>
        <w:rPr>
          <w:rFonts w:cs="Times New Roman"/>
        </w:rPr>
        <w:t xml:space="preserve">dễ dàng </w:t>
      </w:r>
      <w:r w:rsidRPr="008B425F">
        <w:rPr>
          <w:rFonts w:cs="Times New Roman"/>
        </w:rPr>
        <w:t xml:space="preserve">đi lại </w:t>
      </w:r>
      <w:r>
        <w:rPr>
          <w:rFonts w:cs="Times New Roman"/>
        </w:rPr>
        <w:t>và được hỗ trợ trong giao thông là hết sức cần thiết</w:t>
      </w:r>
      <w:r w:rsidRPr="008B425F">
        <w:rPr>
          <w:rFonts w:cs="Times New Roman"/>
        </w:rPr>
        <w:t xml:space="preserve">. Các phương tiện giao thông ngày càng nhiều, đi kèm với nó là các dịch vụ </w:t>
      </w:r>
      <w:r>
        <w:rPr>
          <w:rFonts w:cs="Times New Roman"/>
        </w:rPr>
        <w:t>liên quan đến các phương tiện này</w:t>
      </w:r>
      <w:r w:rsidRPr="008B425F">
        <w:rPr>
          <w:rFonts w:cs="Times New Roman"/>
        </w:rPr>
        <w:t xml:space="preserve">. Trong khi chủ các cửa hàng dịch vụ hay nhà cung cấp không biết cách nào để đưa thông tin dịch vụ của mình đến tài xế, thì </w:t>
      </w:r>
      <w:ins w:id="55" w:author="Nguyen Nhat Hai" w:date="2017-12-18T07:48:00Z">
        <w:r w:rsidR="001125A2">
          <w:rPr>
            <w:rFonts w:cs="Times New Roman"/>
          </w:rPr>
          <w:t xml:space="preserve">ngược lại </w:t>
        </w:r>
      </w:ins>
      <w:r w:rsidRPr="008B425F">
        <w:rPr>
          <w:rFonts w:cs="Times New Roman"/>
        </w:rPr>
        <w:t xml:space="preserve">các lái xe vẫn đang còn loay hoay </w:t>
      </w:r>
      <w:del w:id="56" w:author="Nguyen Nhat Hai" w:date="2017-12-18T07:48:00Z">
        <w:r w:rsidRPr="008B425F" w:rsidDel="004D19E4">
          <w:rPr>
            <w:rFonts w:cs="Times New Roman"/>
          </w:rPr>
          <w:delText xml:space="preserve">lấy </w:delText>
        </w:r>
      </w:del>
      <w:ins w:id="57" w:author="Nguyen Nhat Hai" w:date="2017-12-18T07:48:00Z">
        <w:r w:rsidR="004D19E4">
          <w:rPr>
            <w:rFonts w:cs="Times New Roman"/>
          </w:rPr>
          <w:t xml:space="preserve">tìm kiếm </w:t>
        </w:r>
      </w:ins>
      <w:r w:rsidRPr="008B425F">
        <w:rPr>
          <w:rFonts w:cs="Times New Roman"/>
        </w:rPr>
        <w:t xml:space="preserve">thông tin </w:t>
      </w:r>
      <w:del w:id="58" w:author="Nguyen Nhat Hai" w:date="2017-12-18T07:48:00Z">
        <w:r w:rsidRPr="008B425F" w:rsidDel="004D19E4">
          <w:rPr>
            <w:rFonts w:cs="Times New Roman"/>
          </w:rPr>
          <w:delText xml:space="preserve">đấy </w:delText>
        </w:r>
      </w:del>
      <w:r w:rsidRPr="008B425F">
        <w:rPr>
          <w:rFonts w:cs="Times New Roman"/>
        </w:rPr>
        <w:t>từ những người dân đi đường mỗi khi xe gặp vấn đề, và không phải lúc nào cũng nhận được câu trả lời mong muốn.</w:t>
      </w:r>
    </w:p>
    <w:p w14:paraId="44351690" w14:textId="77777777" w:rsidR="00791082" w:rsidRDefault="00791082" w:rsidP="00791082">
      <w:pPr>
        <w:rPr>
          <w:rFonts w:cs="Times New Roman"/>
        </w:rPr>
      </w:pPr>
      <w:r>
        <w:rPr>
          <w:rFonts w:cs="Times New Roman"/>
        </w:rPr>
        <w:t xml:space="preserve">Chính vì nhu cầu cấp thiết đó, đồng thời nhận thấy sự phổ biến của thiết bị di động thông minh được sử dụng bởi người tham gia giao thông, để </w:t>
      </w:r>
      <w:r w:rsidRPr="008B425F">
        <w:rPr>
          <w:rFonts w:cs="Times New Roman"/>
        </w:rPr>
        <w:t>tận dụng được thế mạnh mà nó mang lại, yêu cầu đặt ra cần xây dựng một hệ thống giúp cho nhà cung cấp cũng như tài xế có thể tra cứu và tiếp cận các thông tin một cách dễ dàng.</w:t>
      </w:r>
    </w:p>
    <w:p w14:paraId="43AF6AA7" w14:textId="3809AC53" w:rsidR="00791082" w:rsidRPr="003D250B" w:rsidRDefault="00791082" w:rsidP="00791082">
      <w:pPr>
        <w:rPr>
          <w:rFonts w:cs="Times New Roman"/>
          <w:lang w:val="vi-VN"/>
        </w:rPr>
      </w:pPr>
      <w:r>
        <w:rPr>
          <w:rFonts w:cs="Times New Roman"/>
          <w:lang w:val="vi-VN"/>
        </w:rPr>
        <w:t xml:space="preserve">Mục đích đồ án là xây dựng một hệ thống trợ giúp tra cứu và cung cấp các dịch vụ cho người tham gia giao thông. Từ việc nghiên cứu, phân tích các hệ thống tương tự đã có trên thị trường, hệ thống </w:t>
      </w:r>
      <w:ins w:id="59" w:author="Nguyen Nhat Hai" w:date="2017-12-18T07:49:00Z">
        <w:r w:rsidR="00941109">
          <w:rPr>
            <w:rFonts w:cs="Times New Roman"/>
            <w:lang w:val="vi-VN"/>
          </w:rPr>
          <w:t xml:space="preserve">mà sinh viên đề xuất </w:t>
        </w:r>
      </w:ins>
      <w:r>
        <w:rPr>
          <w:rFonts w:cs="Times New Roman"/>
          <w:lang w:val="vi-VN"/>
        </w:rPr>
        <w:t>cố gắng đi vào một thiết kế tổng thể, tích hợp nhiều dịch vụ, đồng thời cung cấp một số dịch vụ hữu ích cho người dùng.</w:t>
      </w:r>
    </w:p>
    <w:p w14:paraId="3B9B686D" w14:textId="77777777" w:rsidR="00791082" w:rsidRPr="003D250B" w:rsidRDefault="00791082" w:rsidP="00791082">
      <w:pPr>
        <w:rPr>
          <w:rFonts w:cs="Times New Roman"/>
          <w:i/>
          <w:lang w:val="vi-VN"/>
        </w:rPr>
      </w:pPr>
      <w:r w:rsidRPr="003D250B">
        <w:rPr>
          <w:rFonts w:cs="Times New Roman"/>
          <w:i/>
          <w:lang w:val="vi-VN"/>
        </w:rPr>
        <w:t>Nội dung báo cáo được trình bày gồm những phần chính sau:</w:t>
      </w:r>
    </w:p>
    <w:p w14:paraId="5401FCAE" w14:textId="77777777" w:rsidR="00791082" w:rsidRPr="003D250B" w:rsidRDefault="00791082" w:rsidP="00791082">
      <w:pPr>
        <w:spacing w:after="0" w:afterAutospacing="0"/>
        <w:rPr>
          <w:rFonts w:cs="Times New Roman"/>
          <w:i/>
          <w:lang w:val="vi-VN"/>
        </w:rPr>
      </w:pPr>
      <w:r w:rsidRPr="003D250B">
        <w:rPr>
          <w:rFonts w:cs="Times New Roman"/>
          <w:b/>
          <w:lang w:val="vi-VN"/>
        </w:rPr>
        <w:t xml:space="preserve">Chương 1: </w:t>
      </w:r>
      <w:r w:rsidRPr="003D250B">
        <w:rPr>
          <w:rFonts w:cs="Times New Roman"/>
          <w:i/>
          <w:lang w:val="vi-VN"/>
        </w:rPr>
        <w:t>Đặt vấn đề.</w:t>
      </w:r>
    </w:p>
    <w:p w14:paraId="6B478C4E" w14:textId="2B052B99" w:rsidR="00791082" w:rsidRPr="003D250B" w:rsidRDefault="00791082" w:rsidP="00791082">
      <w:pPr>
        <w:spacing w:before="0" w:beforeAutospacing="0"/>
        <w:rPr>
          <w:rFonts w:cs="Times New Roman"/>
          <w:lang w:val="vi-VN"/>
        </w:rPr>
      </w:pPr>
      <w:r w:rsidRPr="003D250B">
        <w:rPr>
          <w:rFonts w:cs="Times New Roman"/>
          <w:lang w:val="vi-VN"/>
        </w:rPr>
        <w:t xml:space="preserve">Nội dung chương 1 tập trung vào giới thiệu bài toán, tìm hiểu yêu cầu và đưa ra định hướng giải pháp </w:t>
      </w:r>
      <w:del w:id="60" w:author="Nguyen Nhat Hai" w:date="2017-12-18T07:49:00Z">
        <w:r w:rsidRPr="003D250B" w:rsidDel="0030321C">
          <w:rPr>
            <w:rFonts w:cs="Times New Roman"/>
            <w:lang w:val="vi-VN"/>
          </w:rPr>
          <w:delText xml:space="preserve">giải quyết </w:delText>
        </w:r>
      </w:del>
      <w:ins w:id="61" w:author="Nguyen Nhat Hai" w:date="2017-12-18T07:49:00Z">
        <w:r w:rsidR="0030321C">
          <w:rPr>
            <w:rFonts w:cs="Times New Roman"/>
            <w:lang w:val="vi-VN"/>
          </w:rPr>
          <w:t xml:space="preserve">công nghệ cho </w:t>
        </w:r>
      </w:ins>
      <w:r w:rsidRPr="003D250B">
        <w:rPr>
          <w:rFonts w:cs="Times New Roman"/>
          <w:lang w:val="vi-VN"/>
        </w:rPr>
        <w:t>bài toán.</w:t>
      </w:r>
    </w:p>
    <w:p w14:paraId="32DE7829" w14:textId="77777777" w:rsidR="00791082" w:rsidRPr="003D250B" w:rsidRDefault="00791082" w:rsidP="00791082">
      <w:pPr>
        <w:spacing w:after="0" w:afterAutospacing="0"/>
        <w:rPr>
          <w:rFonts w:cs="Times New Roman"/>
          <w:i/>
          <w:lang w:val="vi-VN"/>
        </w:rPr>
      </w:pPr>
      <w:r w:rsidRPr="003D250B">
        <w:rPr>
          <w:rFonts w:cs="Times New Roman"/>
          <w:b/>
          <w:lang w:val="vi-VN"/>
        </w:rPr>
        <w:t xml:space="preserve">Chương 2: </w:t>
      </w:r>
      <w:r w:rsidRPr="003D250B">
        <w:rPr>
          <w:rFonts w:cs="Times New Roman"/>
          <w:i/>
          <w:lang w:val="vi-VN"/>
        </w:rPr>
        <w:t>Công nghệ sử dụng.</w:t>
      </w:r>
    </w:p>
    <w:p w14:paraId="1BB47F0F" w14:textId="77777777" w:rsidR="00791082" w:rsidRPr="003D250B" w:rsidRDefault="00791082" w:rsidP="00791082">
      <w:pPr>
        <w:spacing w:before="0" w:beforeAutospacing="0"/>
        <w:rPr>
          <w:rFonts w:cs="Times New Roman"/>
          <w:lang w:val="vi-VN"/>
        </w:rPr>
      </w:pPr>
      <w:r w:rsidRPr="003D250B">
        <w:rPr>
          <w:rFonts w:cs="Times New Roman"/>
          <w:lang w:val="vi-VN"/>
        </w:rPr>
        <w:t>Nội dung chương 2 trình bày tóm tắt về các công nghệ được sử dụng trong hệ thống.</w:t>
      </w:r>
    </w:p>
    <w:p w14:paraId="767B24D5" w14:textId="77777777" w:rsidR="00791082" w:rsidRPr="003D250B" w:rsidRDefault="00791082" w:rsidP="00791082">
      <w:pPr>
        <w:spacing w:after="0" w:afterAutospacing="0"/>
        <w:rPr>
          <w:rFonts w:cs="Times New Roman"/>
          <w:i/>
          <w:lang w:val="vi-VN"/>
        </w:rPr>
      </w:pPr>
      <w:r w:rsidRPr="003D250B">
        <w:rPr>
          <w:rFonts w:cs="Times New Roman"/>
          <w:b/>
          <w:lang w:val="vi-VN"/>
        </w:rPr>
        <w:t xml:space="preserve">Chương 3: </w:t>
      </w:r>
      <w:r w:rsidRPr="003D250B">
        <w:rPr>
          <w:rFonts w:cs="Times New Roman"/>
          <w:i/>
          <w:lang w:val="vi-VN"/>
        </w:rPr>
        <w:t>Khảo sát và mô hình hóa yêu cầu.</w:t>
      </w:r>
    </w:p>
    <w:p w14:paraId="6D40FD08" w14:textId="77777777" w:rsidR="00791082" w:rsidRPr="003D250B" w:rsidRDefault="00791082" w:rsidP="00791082">
      <w:pPr>
        <w:spacing w:before="0" w:beforeAutospacing="0"/>
        <w:rPr>
          <w:rFonts w:cs="Times New Roman"/>
          <w:lang w:val="vi-VN"/>
        </w:rPr>
      </w:pPr>
      <w:r w:rsidRPr="003D250B">
        <w:rPr>
          <w:rFonts w:cs="Times New Roman"/>
          <w:lang w:val="vi-VN"/>
        </w:rPr>
        <w:t xml:space="preserve">Nội dung chương 3 dựa vào các khảo sát nhu cầu người dùng và tiến hành phân tích chức năng của hệ thống. </w:t>
      </w:r>
    </w:p>
    <w:p w14:paraId="71380D45" w14:textId="3AE60ED2" w:rsidR="00791082" w:rsidRPr="003D250B" w:rsidRDefault="00791082" w:rsidP="00791082">
      <w:pPr>
        <w:spacing w:after="0" w:afterAutospacing="0"/>
        <w:rPr>
          <w:rFonts w:cs="Times New Roman"/>
          <w:i/>
          <w:lang w:val="vi-VN"/>
        </w:rPr>
      </w:pPr>
      <w:r w:rsidRPr="003D250B">
        <w:rPr>
          <w:rFonts w:cs="Times New Roman"/>
          <w:b/>
          <w:lang w:val="vi-VN"/>
        </w:rPr>
        <w:t xml:space="preserve">Chương 4: </w:t>
      </w:r>
      <w:r w:rsidR="003F7AC9" w:rsidRPr="003F7AC9">
        <w:rPr>
          <w:rFonts w:cs="Times New Roman"/>
          <w:i/>
          <w:lang w:val="vi-VN"/>
        </w:rPr>
        <w:t>Phân tích, t</w:t>
      </w:r>
      <w:r w:rsidRPr="003D250B">
        <w:rPr>
          <w:rFonts w:cs="Times New Roman"/>
          <w:i/>
          <w:lang w:val="vi-VN"/>
        </w:rPr>
        <w:t>hiết kế, xây dựng</w:t>
      </w:r>
      <w:r w:rsidR="003F7AC9" w:rsidRPr="003F7AC9">
        <w:rPr>
          <w:rFonts w:cs="Times New Roman"/>
          <w:i/>
          <w:lang w:val="vi-VN"/>
        </w:rPr>
        <w:t xml:space="preserve"> hệ thống</w:t>
      </w:r>
      <w:r w:rsidR="00A20412" w:rsidRPr="00A20412">
        <w:rPr>
          <w:rFonts w:cs="Times New Roman"/>
          <w:i/>
          <w:lang w:val="vi-VN"/>
        </w:rPr>
        <w:t xml:space="preserve"> và đánh giá kết qu</w:t>
      </w:r>
      <w:r w:rsidR="00A20412" w:rsidRPr="00AE3B79">
        <w:rPr>
          <w:rFonts w:cs="Times New Roman"/>
          <w:i/>
          <w:lang w:val="vi-VN"/>
        </w:rPr>
        <w:t>ả</w:t>
      </w:r>
      <w:r w:rsidRPr="003D250B">
        <w:rPr>
          <w:rFonts w:cs="Times New Roman"/>
          <w:i/>
          <w:lang w:val="vi-VN"/>
        </w:rPr>
        <w:t>.</w:t>
      </w:r>
    </w:p>
    <w:p w14:paraId="0E620987" w14:textId="18A3AE59" w:rsidR="00791082" w:rsidRDefault="00791082" w:rsidP="00791082">
      <w:pPr>
        <w:spacing w:before="0" w:beforeAutospacing="0"/>
        <w:rPr>
          <w:rFonts w:cs="Times New Roman"/>
          <w:lang w:val="vi-VN"/>
        </w:rPr>
      </w:pPr>
      <w:r w:rsidRPr="003D250B">
        <w:rPr>
          <w:rFonts w:cs="Times New Roman"/>
          <w:lang w:val="vi-VN"/>
        </w:rPr>
        <w:t xml:space="preserve">Nội dung chương 4 trình bày các phân tích thiết kế </w:t>
      </w:r>
      <w:del w:id="62" w:author="Nguyen Nhat Hai" w:date="2017-12-18T07:50:00Z">
        <w:r w:rsidRPr="003D250B" w:rsidDel="00455EAE">
          <w:rPr>
            <w:rFonts w:cs="Times New Roman"/>
            <w:lang w:val="vi-VN"/>
          </w:rPr>
          <w:delText>kiến trúc</w:delText>
        </w:r>
      </w:del>
      <w:ins w:id="63" w:author="Nguyen Nhat Hai" w:date="2017-12-18T07:50:00Z">
        <w:r w:rsidR="00455EAE">
          <w:rPr>
            <w:rFonts w:cs="Times New Roman"/>
            <w:lang w:val="vi-VN"/>
          </w:rPr>
          <w:t>của hệ thống</w:t>
        </w:r>
      </w:ins>
      <w:r w:rsidRPr="003D250B">
        <w:rPr>
          <w:rFonts w:cs="Times New Roman"/>
          <w:lang w:val="vi-VN"/>
        </w:rPr>
        <w:t xml:space="preserve">, thiết kế cấu trúc dữ liệu và xây dựng </w:t>
      </w:r>
      <w:ins w:id="64" w:author="Nguyen Nhat Hai" w:date="2017-12-18T07:50:00Z">
        <w:r w:rsidR="00034461">
          <w:rPr>
            <w:rFonts w:cs="Times New Roman"/>
            <w:lang w:val="vi-VN"/>
          </w:rPr>
          <w:t xml:space="preserve">phát triển </w:t>
        </w:r>
      </w:ins>
      <w:r w:rsidRPr="003D250B">
        <w:rPr>
          <w:rFonts w:cs="Times New Roman"/>
          <w:lang w:val="vi-VN"/>
        </w:rPr>
        <w:t>hệ thống.</w:t>
      </w:r>
    </w:p>
    <w:p w14:paraId="62144473" w14:textId="77777777" w:rsidR="00791082" w:rsidRPr="003D250B" w:rsidRDefault="00791082" w:rsidP="00791082">
      <w:pPr>
        <w:spacing w:after="0" w:afterAutospacing="0"/>
        <w:rPr>
          <w:rFonts w:cs="Times New Roman"/>
          <w:i/>
          <w:lang w:val="vi-VN"/>
        </w:rPr>
      </w:pPr>
      <w:r w:rsidRPr="003D250B">
        <w:rPr>
          <w:rFonts w:cs="Times New Roman"/>
          <w:b/>
          <w:lang w:val="vi-VN"/>
        </w:rPr>
        <w:lastRenderedPageBreak/>
        <w:t xml:space="preserve">Chương 5: </w:t>
      </w:r>
      <w:r w:rsidRPr="003D250B">
        <w:rPr>
          <w:rFonts w:cs="Times New Roman"/>
          <w:i/>
          <w:lang w:val="vi-VN"/>
        </w:rPr>
        <w:t>Kết luận và hướng phát triển.</w:t>
      </w:r>
    </w:p>
    <w:p w14:paraId="3E92E9C3" w14:textId="77777777" w:rsidR="00791082" w:rsidRPr="003D250B" w:rsidRDefault="00791082" w:rsidP="00791082">
      <w:pPr>
        <w:spacing w:before="0" w:beforeAutospacing="0"/>
        <w:rPr>
          <w:rFonts w:cs="Times New Roman"/>
          <w:lang w:val="vi-VN"/>
        </w:rPr>
      </w:pPr>
      <w:r w:rsidRPr="003D250B">
        <w:rPr>
          <w:rFonts w:cs="Times New Roman"/>
          <w:lang w:val="vi-VN"/>
        </w:rPr>
        <w:t>Chương 5 sẽ trình bày tóm tắt các nội dung mà đồ án đã đạt được, đồng thời đánh giá ưu và nhược điểm của hệ thống cùng với định hướng giải pháp trong tương lai.</w:t>
      </w:r>
    </w:p>
    <w:p w14:paraId="1DBD67F2" w14:textId="77777777" w:rsidR="00D21BB5" w:rsidRPr="00791082" w:rsidRDefault="00D21BB5" w:rsidP="00D21BB5">
      <w:pPr>
        <w:rPr>
          <w:rFonts w:cs="Times New Roman"/>
          <w:sz w:val="26"/>
          <w:szCs w:val="26"/>
          <w:lang w:val="vi-VN"/>
        </w:rPr>
      </w:pPr>
      <w:r w:rsidRPr="00791082">
        <w:rPr>
          <w:rFonts w:cs="Times New Roman"/>
          <w:lang w:val="vi-VN"/>
        </w:rPr>
        <w:br w:type="page"/>
      </w:r>
    </w:p>
    <w:p w14:paraId="06497D71" w14:textId="05D11AE3" w:rsidR="00D21BB5" w:rsidRDefault="00D21BB5" w:rsidP="00D21BB5">
      <w:pPr>
        <w:pStyle w:val="Heading1-NoNumber"/>
        <w:rPr>
          <w:lang w:val="vi-VN"/>
        </w:rPr>
      </w:pPr>
      <w:bookmarkStart w:id="65" w:name="_Toc501533359"/>
      <w:r w:rsidRPr="009200A6">
        <w:rPr>
          <w:lang w:val="vi-VN"/>
        </w:rPr>
        <w:lastRenderedPageBreak/>
        <w:t>MỤC LỤC</w:t>
      </w:r>
      <w:bookmarkEnd w:id="65"/>
    </w:p>
    <w:p w14:paraId="2893A604" w14:textId="68742506" w:rsidR="00B10B71" w:rsidRDefault="00BD6FE3">
      <w:pPr>
        <w:pStyle w:val="TOC1"/>
        <w:tabs>
          <w:tab w:val="right" w:leader="dot" w:pos="8774"/>
        </w:tabs>
        <w:rPr>
          <w:rFonts w:asciiTheme="minorHAnsi" w:hAnsiTheme="minorHAnsi"/>
          <w:noProof/>
          <w:sz w:val="22"/>
          <w:szCs w:val="22"/>
          <w:lang w:eastAsia="ja-JP"/>
        </w:rPr>
      </w:pPr>
      <w:r>
        <w:rPr>
          <w:rFonts w:cs="Times New Roman"/>
        </w:rPr>
        <w:fldChar w:fldCharType="begin"/>
      </w:r>
      <w:r>
        <w:rPr>
          <w:rFonts w:cs="Times New Roman"/>
        </w:rPr>
        <w:instrText xml:space="preserve"> TOC \o "1-3" \h \z \u </w:instrText>
      </w:r>
      <w:r>
        <w:rPr>
          <w:rFonts w:cs="Times New Roman"/>
        </w:rPr>
        <w:fldChar w:fldCharType="separate"/>
      </w:r>
      <w:hyperlink w:anchor="_Toc501533357" w:history="1">
        <w:r w:rsidR="00B10B71" w:rsidRPr="00F902DF">
          <w:rPr>
            <w:rStyle w:val="Hyperlink"/>
            <w:noProof/>
          </w:rPr>
          <w:t>PHIẾU GIAO NHIỆM VỤ ĐỒ ÁN TỐT NGHIỆP</w:t>
        </w:r>
        <w:r w:rsidR="00B10B71">
          <w:rPr>
            <w:noProof/>
            <w:webHidden/>
          </w:rPr>
          <w:tab/>
        </w:r>
        <w:r w:rsidR="00B10B71">
          <w:rPr>
            <w:noProof/>
            <w:webHidden/>
          </w:rPr>
          <w:fldChar w:fldCharType="begin"/>
        </w:r>
        <w:r w:rsidR="00B10B71">
          <w:rPr>
            <w:noProof/>
            <w:webHidden/>
          </w:rPr>
          <w:instrText xml:space="preserve"> PAGEREF _Toc501533357 \h </w:instrText>
        </w:r>
        <w:r w:rsidR="00B10B71">
          <w:rPr>
            <w:noProof/>
            <w:webHidden/>
          </w:rPr>
        </w:r>
        <w:r w:rsidR="00B10B71">
          <w:rPr>
            <w:noProof/>
            <w:webHidden/>
          </w:rPr>
          <w:fldChar w:fldCharType="separate"/>
        </w:r>
        <w:r w:rsidR="007917EC">
          <w:rPr>
            <w:noProof/>
            <w:webHidden/>
          </w:rPr>
          <w:t>2</w:t>
        </w:r>
        <w:r w:rsidR="00B10B71">
          <w:rPr>
            <w:noProof/>
            <w:webHidden/>
          </w:rPr>
          <w:fldChar w:fldCharType="end"/>
        </w:r>
      </w:hyperlink>
    </w:p>
    <w:p w14:paraId="4354A8B7" w14:textId="7F2F137C" w:rsidR="00B10B71" w:rsidRDefault="00E11AAC">
      <w:pPr>
        <w:pStyle w:val="TOC1"/>
        <w:tabs>
          <w:tab w:val="right" w:leader="dot" w:pos="8774"/>
        </w:tabs>
        <w:rPr>
          <w:rFonts w:asciiTheme="minorHAnsi" w:hAnsiTheme="minorHAnsi"/>
          <w:noProof/>
          <w:sz w:val="22"/>
          <w:szCs w:val="22"/>
          <w:lang w:eastAsia="ja-JP"/>
        </w:rPr>
      </w:pPr>
      <w:hyperlink w:anchor="_Toc501533358" w:history="1">
        <w:r w:rsidR="00B10B71" w:rsidRPr="00F902DF">
          <w:rPr>
            <w:rStyle w:val="Hyperlink"/>
            <w:noProof/>
          </w:rPr>
          <w:t>TÓM TẮT NỘI DUNG ĐỒ ÁN TỐT NGHIỆP</w:t>
        </w:r>
        <w:r w:rsidR="00B10B71">
          <w:rPr>
            <w:noProof/>
            <w:webHidden/>
          </w:rPr>
          <w:tab/>
        </w:r>
        <w:r w:rsidR="00B10B71">
          <w:rPr>
            <w:noProof/>
            <w:webHidden/>
          </w:rPr>
          <w:fldChar w:fldCharType="begin"/>
        </w:r>
        <w:r w:rsidR="00B10B71">
          <w:rPr>
            <w:noProof/>
            <w:webHidden/>
          </w:rPr>
          <w:instrText xml:space="preserve"> PAGEREF _Toc501533358 \h </w:instrText>
        </w:r>
        <w:r w:rsidR="00B10B71">
          <w:rPr>
            <w:noProof/>
            <w:webHidden/>
          </w:rPr>
        </w:r>
        <w:r w:rsidR="00B10B71">
          <w:rPr>
            <w:noProof/>
            <w:webHidden/>
          </w:rPr>
          <w:fldChar w:fldCharType="separate"/>
        </w:r>
        <w:r w:rsidR="007917EC">
          <w:rPr>
            <w:noProof/>
            <w:webHidden/>
          </w:rPr>
          <w:t>3</w:t>
        </w:r>
        <w:r w:rsidR="00B10B71">
          <w:rPr>
            <w:noProof/>
            <w:webHidden/>
          </w:rPr>
          <w:fldChar w:fldCharType="end"/>
        </w:r>
      </w:hyperlink>
    </w:p>
    <w:p w14:paraId="21D95657" w14:textId="70EC6682" w:rsidR="00B10B71" w:rsidRDefault="00E11AAC">
      <w:pPr>
        <w:pStyle w:val="TOC1"/>
        <w:tabs>
          <w:tab w:val="right" w:leader="dot" w:pos="8774"/>
        </w:tabs>
        <w:rPr>
          <w:rFonts w:asciiTheme="minorHAnsi" w:hAnsiTheme="minorHAnsi"/>
          <w:noProof/>
          <w:sz w:val="22"/>
          <w:szCs w:val="22"/>
          <w:lang w:eastAsia="ja-JP"/>
        </w:rPr>
      </w:pPr>
      <w:hyperlink w:anchor="_Toc501533359" w:history="1">
        <w:r w:rsidR="00B10B71" w:rsidRPr="00F902DF">
          <w:rPr>
            <w:rStyle w:val="Hyperlink"/>
            <w:noProof/>
            <w:lang w:val="vi-VN"/>
          </w:rPr>
          <w:t>MỤC LỤC</w:t>
        </w:r>
        <w:r w:rsidR="00B10B71">
          <w:rPr>
            <w:noProof/>
            <w:webHidden/>
          </w:rPr>
          <w:tab/>
        </w:r>
        <w:r w:rsidR="00B10B71">
          <w:rPr>
            <w:noProof/>
            <w:webHidden/>
          </w:rPr>
          <w:fldChar w:fldCharType="begin"/>
        </w:r>
        <w:r w:rsidR="00B10B71">
          <w:rPr>
            <w:noProof/>
            <w:webHidden/>
          </w:rPr>
          <w:instrText xml:space="preserve"> PAGEREF _Toc501533359 \h </w:instrText>
        </w:r>
        <w:r w:rsidR="00B10B71">
          <w:rPr>
            <w:noProof/>
            <w:webHidden/>
          </w:rPr>
        </w:r>
        <w:r w:rsidR="00B10B71">
          <w:rPr>
            <w:noProof/>
            <w:webHidden/>
          </w:rPr>
          <w:fldChar w:fldCharType="separate"/>
        </w:r>
        <w:r w:rsidR="007917EC">
          <w:rPr>
            <w:noProof/>
            <w:webHidden/>
          </w:rPr>
          <w:t>5</w:t>
        </w:r>
        <w:r w:rsidR="00B10B71">
          <w:rPr>
            <w:noProof/>
            <w:webHidden/>
          </w:rPr>
          <w:fldChar w:fldCharType="end"/>
        </w:r>
      </w:hyperlink>
    </w:p>
    <w:p w14:paraId="29D203A0" w14:textId="13E2299A" w:rsidR="00B10B71" w:rsidRDefault="00E11AAC">
      <w:pPr>
        <w:pStyle w:val="TOC1"/>
        <w:tabs>
          <w:tab w:val="right" w:leader="dot" w:pos="8774"/>
        </w:tabs>
        <w:rPr>
          <w:rFonts w:asciiTheme="minorHAnsi" w:hAnsiTheme="minorHAnsi"/>
          <w:noProof/>
          <w:sz w:val="22"/>
          <w:szCs w:val="22"/>
          <w:lang w:eastAsia="ja-JP"/>
        </w:rPr>
      </w:pPr>
      <w:hyperlink w:anchor="_Toc501533360" w:history="1">
        <w:r w:rsidR="00B10B71" w:rsidRPr="00F902DF">
          <w:rPr>
            <w:rStyle w:val="Hyperlink"/>
            <w:noProof/>
          </w:rPr>
          <w:t>DANH MỤC HÌNH VẼ</w:t>
        </w:r>
        <w:r w:rsidR="00B10B71">
          <w:rPr>
            <w:noProof/>
            <w:webHidden/>
          </w:rPr>
          <w:tab/>
        </w:r>
        <w:r w:rsidR="00B10B71">
          <w:rPr>
            <w:noProof/>
            <w:webHidden/>
          </w:rPr>
          <w:fldChar w:fldCharType="begin"/>
        </w:r>
        <w:r w:rsidR="00B10B71">
          <w:rPr>
            <w:noProof/>
            <w:webHidden/>
          </w:rPr>
          <w:instrText xml:space="preserve"> PAGEREF _Toc501533360 \h </w:instrText>
        </w:r>
        <w:r w:rsidR="00B10B71">
          <w:rPr>
            <w:noProof/>
            <w:webHidden/>
          </w:rPr>
        </w:r>
        <w:r w:rsidR="00B10B71">
          <w:rPr>
            <w:noProof/>
            <w:webHidden/>
          </w:rPr>
          <w:fldChar w:fldCharType="separate"/>
        </w:r>
        <w:r w:rsidR="007917EC">
          <w:rPr>
            <w:noProof/>
            <w:webHidden/>
          </w:rPr>
          <w:t>8</w:t>
        </w:r>
        <w:r w:rsidR="00B10B71">
          <w:rPr>
            <w:noProof/>
            <w:webHidden/>
          </w:rPr>
          <w:fldChar w:fldCharType="end"/>
        </w:r>
      </w:hyperlink>
    </w:p>
    <w:p w14:paraId="78E1D78E" w14:textId="76A7ECEC" w:rsidR="00B10B71" w:rsidRDefault="00E11AAC">
      <w:pPr>
        <w:pStyle w:val="TOC1"/>
        <w:tabs>
          <w:tab w:val="right" w:leader="dot" w:pos="8774"/>
        </w:tabs>
        <w:rPr>
          <w:rFonts w:asciiTheme="minorHAnsi" w:hAnsiTheme="minorHAnsi"/>
          <w:noProof/>
          <w:sz w:val="22"/>
          <w:szCs w:val="22"/>
          <w:lang w:eastAsia="ja-JP"/>
        </w:rPr>
      </w:pPr>
      <w:hyperlink w:anchor="_Toc501533361" w:history="1">
        <w:r w:rsidR="00B10B71" w:rsidRPr="00F902DF">
          <w:rPr>
            <w:rStyle w:val="Hyperlink"/>
            <w:noProof/>
          </w:rPr>
          <w:t>DANH MỤC BẢNG</w:t>
        </w:r>
        <w:r w:rsidR="00B10B71">
          <w:rPr>
            <w:noProof/>
            <w:webHidden/>
          </w:rPr>
          <w:tab/>
        </w:r>
        <w:r w:rsidR="00B10B71">
          <w:rPr>
            <w:noProof/>
            <w:webHidden/>
          </w:rPr>
          <w:fldChar w:fldCharType="begin"/>
        </w:r>
        <w:r w:rsidR="00B10B71">
          <w:rPr>
            <w:noProof/>
            <w:webHidden/>
          </w:rPr>
          <w:instrText xml:space="preserve"> PAGEREF _Toc501533361 \h </w:instrText>
        </w:r>
        <w:r w:rsidR="00B10B71">
          <w:rPr>
            <w:noProof/>
            <w:webHidden/>
          </w:rPr>
        </w:r>
        <w:r w:rsidR="00B10B71">
          <w:rPr>
            <w:noProof/>
            <w:webHidden/>
          </w:rPr>
          <w:fldChar w:fldCharType="separate"/>
        </w:r>
        <w:r w:rsidR="007917EC">
          <w:rPr>
            <w:noProof/>
            <w:webHidden/>
          </w:rPr>
          <w:t>11</w:t>
        </w:r>
        <w:r w:rsidR="00B10B71">
          <w:rPr>
            <w:noProof/>
            <w:webHidden/>
          </w:rPr>
          <w:fldChar w:fldCharType="end"/>
        </w:r>
      </w:hyperlink>
    </w:p>
    <w:p w14:paraId="0B1758E7" w14:textId="616B34EF" w:rsidR="00B10B71" w:rsidRDefault="00E11AAC">
      <w:pPr>
        <w:pStyle w:val="TOC1"/>
        <w:tabs>
          <w:tab w:val="right" w:leader="dot" w:pos="8774"/>
        </w:tabs>
        <w:rPr>
          <w:rFonts w:asciiTheme="minorHAnsi" w:hAnsiTheme="minorHAnsi"/>
          <w:noProof/>
          <w:sz w:val="22"/>
          <w:szCs w:val="22"/>
          <w:lang w:eastAsia="ja-JP"/>
        </w:rPr>
      </w:pPr>
      <w:hyperlink w:anchor="_Toc501533362" w:history="1">
        <w:r w:rsidR="00B10B71" w:rsidRPr="00F902DF">
          <w:rPr>
            <w:rStyle w:val="Hyperlink"/>
            <w:noProof/>
          </w:rPr>
          <w:t>DANH MỤC TỪ VIẾT TẮT</w:t>
        </w:r>
        <w:r w:rsidR="00B10B71">
          <w:rPr>
            <w:noProof/>
            <w:webHidden/>
          </w:rPr>
          <w:tab/>
        </w:r>
        <w:r w:rsidR="00B10B71">
          <w:rPr>
            <w:noProof/>
            <w:webHidden/>
          </w:rPr>
          <w:fldChar w:fldCharType="begin"/>
        </w:r>
        <w:r w:rsidR="00B10B71">
          <w:rPr>
            <w:noProof/>
            <w:webHidden/>
          </w:rPr>
          <w:instrText xml:space="preserve"> PAGEREF _Toc501533362 \h </w:instrText>
        </w:r>
        <w:r w:rsidR="00B10B71">
          <w:rPr>
            <w:noProof/>
            <w:webHidden/>
          </w:rPr>
        </w:r>
        <w:r w:rsidR="00B10B71">
          <w:rPr>
            <w:noProof/>
            <w:webHidden/>
          </w:rPr>
          <w:fldChar w:fldCharType="separate"/>
        </w:r>
        <w:r w:rsidR="007917EC">
          <w:rPr>
            <w:noProof/>
            <w:webHidden/>
          </w:rPr>
          <w:t>12</w:t>
        </w:r>
        <w:r w:rsidR="00B10B71">
          <w:rPr>
            <w:noProof/>
            <w:webHidden/>
          </w:rPr>
          <w:fldChar w:fldCharType="end"/>
        </w:r>
      </w:hyperlink>
    </w:p>
    <w:p w14:paraId="19BA4234" w14:textId="26EFDB48" w:rsidR="00B10B71" w:rsidRDefault="00E11AAC">
      <w:pPr>
        <w:pStyle w:val="TOC1"/>
        <w:tabs>
          <w:tab w:val="left" w:pos="1680"/>
          <w:tab w:val="right" w:leader="dot" w:pos="8774"/>
        </w:tabs>
        <w:rPr>
          <w:rFonts w:asciiTheme="minorHAnsi" w:hAnsiTheme="minorHAnsi"/>
          <w:noProof/>
          <w:sz w:val="22"/>
          <w:szCs w:val="22"/>
          <w:lang w:eastAsia="ja-JP"/>
        </w:rPr>
      </w:pPr>
      <w:hyperlink w:anchor="_Toc501533363" w:history="1">
        <w:r w:rsidR="00B10B71" w:rsidRPr="00F902DF">
          <w:rPr>
            <w:rStyle w:val="Hyperlink"/>
            <w:noProof/>
          </w:rPr>
          <w:t>CHƯƠNG 1.</w:t>
        </w:r>
        <w:r w:rsidR="00B10B71">
          <w:rPr>
            <w:rFonts w:asciiTheme="minorHAnsi" w:hAnsiTheme="minorHAnsi"/>
            <w:noProof/>
            <w:sz w:val="22"/>
            <w:szCs w:val="22"/>
            <w:lang w:eastAsia="ja-JP"/>
          </w:rPr>
          <w:tab/>
        </w:r>
        <w:r w:rsidR="00B10B71" w:rsidRPr="00F902DF">
          <w:rPr>
            <w:rStyle w:val="Hyperlink"/>
            <w:noProof/>
          </w:rPr>
          <w:t>ĐẶT VẤN ĐỀ</w:t>
        </w:r>
        <w:r w:rsidR="00B10B71">
          <w:rPr>
            <w:noProof/>
            <w:webHidden/>
          </w:rPr>
          <w:tab/>
        </w:r>
        <w:r w:rsidR="00B10B71">
          <w:rPr>
            <w:noProof/>
            <w:webHidden/>
          </w:rPr>
          <w:fldChar w:fldCharType="begin"/>
        </w:r>
        <w:r w:rsidR="00B10B71">
          <w:rPr>
            <w:noProof/>
            <w:webHidden/>
          </w:rPr>
          <w:instrText xml:space="preserve"> PAGEREF _Toc501533363 \h </w:instrText>
        </w:r>
        <w:r w:rsidR="00B10B71">
          <w:rPr>
            <w:noProof/>
            <w:webHidden/>
          </w:rPr>
        </w:r>
        <w:r w:rsidR="00B10B71">
          <w:rPr>
            <w:noProof/>
            <w:webHidden/>
          </w:rPr>
          <w:fldChar w:fldCharType="separate"/>
        </w:r>
        <w:r w:rsidR="007917EC">
          <w:rPr>
            <w:noProof/>
            <w:webHidden/>
          </w:rPr>
          <w:t>13</w:t>
        </w:r>
        <w:r w:rsidR="00B10B71">
          <w:rPr>
            <w:noProof/>
            <w:webHidden/>
          </w:rPr>
          <w:fldChar w:fldCharType="end"/>
        </w:r>
      </w:hyperlink>
    </w:p>
    <w:p w14:paraId="198A85C8" w14:textId="7CF540BC" w:rsidR="00B10B71" w:rsidRDefault="00E11AAC">
      <w:pPr>
        <w:pStyle w:val="TOC2"/>
        <w:tabs>
          <w:tab w:val="left" w:pos="960"/>
          <w:tab w:val="right" w:leader="dot" w:pos="8774"/>
        </w:tabs>
        <w:rPr>
          <w:rFonts w:asciiTheme="minorHAnsi" w:hAnsiTheme="minorHAnsi"/>
          <w:noProof/>
          <w:sz w:val="22"/>
          <w:szCs w:val="22"/>
          <w:lang w:eastAsia="ja-JP"/>
        </w:rPr>
      </w:pPr>
      <w:hyperlink w:anchor="_Toc501533364" w:history="1">
        <w:r w:rsidR="00B10B71" w:rsidRPr="00F902DF">
          <w:rPr>
            <w:rStyle w:val="Hyperlink"/>
            <w:rFonts w:cs="Times New Roman"/>
            <w:noProof/>
          </w:rPr>
          <w:t>1.1</w:t>
        </w:r>
        <w:r w:rsidR="00B10B71">
          <w:rPr>
            <w:rFonts w:asciiTheme="minorHAnsi" w:hAnsiTheme="minorHAnsi"/>
            <w:noProof/>
            <w:sz w:val="22"/>
            <w:szCs w:val="22"/>
            <w:lang w:eastAsia="ja-JP"/>
          </w:rPr>
          <w:tab/>
        </w:r>
        <w:r w:rsidR="00B10B71" w:rsidRPr="00F902DF">
          <w:rPr>
            <w:rStyle w:val="Hyperlink"/>
            <w:rFonts w:cs="Times New Roman"/>
            <w:noProof/>
          </w:rPr>
          <w:t>Giới thiệu bài toán</w:t>
        </w:r>
        <w:r w:rsidR="00B10B71">
          <w:rPr>
            <w:noProof/>
            <w:webHidden/>
          </w:rPr>
          <w:tab/>
        </w:r>
        <w:r w:rsidR="00B10B71">
          <w:rPr>
            <w:noProof/>
            <w:webHidden/>
          </w:rPr>
          <w:fldChar w:fldCharType="begin"/>
        </w:r>
        <w:r w:rsidR="00B10B71">
          <w:rPr>
            <w:noProof/>
            <w:webHidden/>
          </w:rPr>
          <w:instrText xml:space="preserve"> PAGEREF _Toc501533364 \h </w:instrText>
        </w:r>
        <w:r w:rsidR="00B10B71">
          <w:rPr>
            <w:noProof/>
            <w:webHidden/>
          </w:rPr>
        </w:r>
        <w:r w:rsidR="00B10B71">
          <w:rPr>
            <w:noProof/>
            <w:webHidden/>
          </w:rPr>
          <w:fldChar w:fldCharType="separate"/>
        </w:r>
        <w:r w:rsidR="007917EC">
          <w:rPr>
            <w:noProof/>
            <w:webHidden/>
          </w:rPr>
          <w:t>13</w:t>
        </w:r>
        <w:r w:rsidR="00B10B71">
          <w:rPr>
            <w:noProof/>
            <w:webHidden/>
          </w:rPr>
          <w:fldChar w:fldCharType="end"/>
        </w:r>
      </w:hyperlink>
    </w:p>
    <w:p w14:paraId="723B08AB" w14:textId="7FD9F9EF" w:rsidR="00B10B71" w:rsidRDefault="00E11AAC">
      <w:pPr>
        <w:pStyle w:val="TOC2"/>
        <w:tabs>
          <w:tab w:val="left" w:pos="960"/>
          <w:tab w:val="right" w:leader="dot" w:pos="8774"/>
        </w:tabs>
        <w:rPr>
          <w:rFonts w:asciiTheme="minorHAnsi" w:hAnsiTheme="minorHAnsi"/>
          <w:noProof/>
          <w:sz w:val="22"/>
          <w:szCs w:val="22"/>
          <w:lang w:eastAsia="ja-JP"/>
        </w:rPr>
      </w:pPr>
      <w:hyperlink w:anchor="_Toc501533365" w:history="1">
        <w:r w:rsidR="00B10B71" w:rsidRPr="00F902DF">
          <w:rPr>
            <w:rStyle w:val="Hyperlink"/>
            <w:rFonts w:cs="Times New Roman"/>
            <w:noProof/>
          </w:rPr>
          <w:t>1.2</w:t>
        </w:r>
        <w:r w:rsidR="00B10B71">
          <w:rPr>
            <w:rFonts w:asciiTheme="minorHAnsi" w:hAnsiTheme="minorHAnsi"/>
            <w:noProof/>
            <w:sz w:val="22"/>
            <w:szCs w:val="22"/>
            <w:lang w:eastAsia="ja-JP"/>
          </w:rPr>
          <w:tab/>
        </w:r>
        <w:r w:rsidR="00B10B71" w:rsidRPr="00F902DF">
          <w:rPr>
            <w:rStyle w:val="Hyperlink"/>
            <w:rFonts w:cs="Times New Roman"/>
            <w:noProof/>
          </w:rPr>
          <w:t>Tóm tắt một số định hướng giải pháp công nghệ</w:t>
        </w:r>
        <w:r w:rsidR="00B10B71">
          <w:rPr>
            <w:noProof/>
            <w:webHidden/>
          </w:rPr>
          <w:tab/>
        </w:r>
        <w:r w:rsidR="00B10B71">
          <w:rPr>
            <w:noProof/>
            <w:webHidden/>
          </w:rPr>
          <w:fldChar w:fldCharType="begin"/>
        </w:r>
        <w:r w:rsidR="00B10B71">
          <w:rPr>
            <w:noProof/>
            <w:webHidden/>
          </w:rPr>
          <w:instrText xml:space="preserve"> PAGEREF _Toc501533365 \h </w:instrText>
        </w:r>
        <w:r w:rsidR="00B10B71">
          <w:rPr>
            <w:noProof/>
            <w:webHidden/>
          </w:rPr>
        </w:r>
        <w:r w:rsidR="00B10B71">
          <w:rPr>
            <w:noProof/>
            <w:webHidden/>
          </w:rPr>
          <w:fldChar w:fldCharType="separate"/>
        </w:r>
        <w:r w:rsidR="007917EC">
          <w:rPr>
            <w:noProof/>
            <w:webHidden/>
          </w:rPr>
          <w:t>13</w:t>
        </w:r>
        <w:r w:rsidR="00B10B71">
          <w:rPr>
            <w:noProof/>
            <w:webHidden/>
          </w:rPr>
          <w:fldChar w:fldCharType="end"/>
        </w:r>
      </w:hyperlink>
    </w:p>
    <w:p w14:paraId="5DC87F1B" w14:textId="50816F99" w:rsidR="00B10B71" w:rsidRDefault="00E11AAC">
      <w:pPr>
        <w:pStyle w:val="TOC3"/>
        <w:rPr>
          <w:rFonts w:asciiTheme="minorHAnsi" w:hAnsiTheme="minorHAnsi"/>
          <w:noProof/>
          <w:sz w:val="22"/>
          <w:szCs w:val="22"/>
          <w:lang w:eastAsia="ja-JP"/>
        </w:rPr>
      </w:pPr>
      <w:hyperlink w:anchor="_Toc501533366" w:history="1">
        <w:r w:rsidR="00B10B71" w:rsidRPr="00F902DF">
          <w:rPr>
            <w:rStyle w:val="Hyperlink"/>
            <w:noProof/>
          </w:rPr>
          <w:t>1.2.1</w:t>
        </w:r>
        <w:r w:rsidR="00B10B71">
          <w:rPr>
            <w:rFonts w:asciiTheme="minorHAnsi" w:hAnsiTheme="minorHAnsi"/>
            <w:noProof/>
            <w:sz w:val="22"/>
            <w:szCs w:val="22"/>
            <w:lang w:eastAsia="ja-JP"/>
          </w:rPr>
          <w:tab/>
        </w:r>
        <w:r w:rsidR="00B10B71" w:rsidRPr="00F902DF">
          <w:rPr>
            <w:rStyle w:val="Hyperlink"/>
            <w:noProof/>
          </w:rPr>
          <w:t>Kiến trúc hệ thống</w:t>
        </w:r>
        <w:r w:rsidR="00B10B71">
          <w:rPr>
            <w:noProof/>
            <w:webHidden/>
          </w:rPr>
          <w:tab/>
        </w:r>
        <w:r w:rsidR="00B10B71">
          <w:rPr>
            <w:noProof/>
            <w:webHidden/>
          </w:rPr>
          <w:fldChar w:fldCharType="begin"/>
        </w:r>
        <w:r w:rsidR="00B10B71">
          <w:rPr>
            <w:noProof/>
            <w:webHidden/>
          </w:rPr>
          <w:instrText xml:space="preserve"> PAGEREF _Toc501533366 \h </w:instrText>
        </w:r>
        <w:r w:rsidR="00B10B71">
          <w:rPr>
            <w:noProof/>
            <w:webHidden/>
          </w:rPr>
        </w:r>
        <w:r w:rsidR="00B10B71">
          <w:rPr>
            <w:noProof/>
            <w:webHidden/>
          </w:rPr>
          <w:fldChar w:fldCharType="separate"/>
        </w:r>
        <w:r w:rsidR="007917EC">
          <w:rPr>
            <w:noProof/>
            <w:webHidden/>
          </w:rPr>
          <w:t>13</w:t>
        </w:r>
        <w:r w:rsidR="00B10B71">
          <w:rPr>
            <w:noProof/>
            <w:webHidden/>
          </w:rPr>
          <w:fldChar w:fldCharType="end"/>
        </w:r>
      </w:hyperlink>
    </w:p>
    <w:p w14:paraId="6FC119BB" w14:textId="5C701073" w:rsidR="00B10B71" w:rsidRDefault="00E11AAC">
      <w:pPr>
        <w:pStyle w:val="TOC3"/>
        <w:rPr>
          <w:rFonts w:asciiTheme="minorHAnsi" w:hAnsiTheme="minorHAnsi"/>
          <w:noProof/>
          <w:sz w:val="22"/>
          <w:szCs w:val="22"/>
          <w:lang w:eastAsia="ja-JP"/>
        </w:rPr>
      </w:pPr>
      <w:hyperlink w:anchor="_Toc501533367" w:history="1">
        <w:r w:rsidR="00B10B71" w:rsidRPr="00F902DF">
          <w:rPr>
            <w:rStyle w:val="Hyperlink"/>
            <w:noProof/>
          </w:rPr>
          <w:t>1.2.2</w:t>
        </w:r>
        <w:r w:rsidR="00B10B71">
          <w:rPr>
            <w:rFonts w:asciiTheme="minorHAnsi" w:hAnsiTheme="minorHAnsi"/>
            <w:noProof/>
            <w:sz w:val="22"/>
            <w:szCs w:val="22"/>
            <w:lang w:eastAsia="ja-JP"/>
          </w:rPr>
          <w:tab/>
        </w:r>
        <w:r w:rsidR="00B10B71" w:rsidRPr="00F902DF">
          <w:rPr>
            <w:rStyle w:val="Hyperlink"/>
            <w:noProof/>
          </w:rPr>
          <w:t>Hệ thống cơ sở dữ liệu</w:t>
        </w:r>
        <w:r w:rsidR="00B10B71">
          <w:rPr>
            <w:noProof/>
            <w:webHidden/>
          </w:rPr>
          <w:tab/>
        </w:r>
        <w:r w:rsidR="00B10B71">
          <w:rPr>
            <w:noProof/>
            <w:webHidden/>
          </w:rPr>
          <w:fldChar w:fldCharType="begin"/>
        </w:r>
        <w:r w:rsidR="00B10B71">
          <w:rPr>
            <w:noProof/>
            <w:webHidden/>
          </w:rPr>
          <w:instrText xml:space="preserve"> PAGEREF _Toc501533367 \h </w:instrText>
        </w:r>
        <w:r w:rsidR="00B10B71">
          <w:rPr>
            <w:noProof/>
            <w:webHidden/>
          </w:rPr>
        </w:r>
        <w:r w:rsidR="00B10B71">
          <w:rPr>
            <w:noProof/>
            <w:webHidden/>
          </w:rPr>
          <w:fldChar w:fldCharType="separate"/>
        </w:r>
        <w:r w:rsidR="007917EC">
          <w:rPr>
            <w:noProof/>
            <w:webHidden/>
          </w:rPr>
          <w:t>14</w:t>
        </w:r>
        <w:r w:rsidR="00B10B71">
          <w:rPr>
            <w:noProof/>
            <w:webHidden/>
          </w:rPr>
          <w:fldChar w:fldCharType="end"/>
        </w:r>
      </w:hyperlink>
    </w:p>
    <w:p w14:paraId="5E04FC7D" w14:textId="2BAF1390" w:rsidR="00B10B71" w:rsidRDefault="00E11AAC">
      <w:pPr>
        <w:pStyle w:val="TOC3"/>
        <w:rPr>
          <w:rFonts w:asciiTheme="minorHAnsi" w:hAnsiTheme="minorHAnsi"/>
          <w:noProof/>
          <w:sz w:val="22"/>
          <w:szCs w:val="22"/>
          <w:lang w:eastAsia="ja-JP"/>
        </w:rPr>
      </w:pPr>
      <w:hyperlink w:anchor="_Toc501533368" w:history="1">
        <w:r w:rsidR="00B10B71" w:rsidRPr="00F902DF">
          <w:rPr>
            <w:rStyle w:val="Hyperlink"/>
            <w:noProof/>
          </w:rPr>
          <w:t>1.2.3</w:t>
        </w:r>
        <w:r w:rsidR="00B10B71">
          <w:rPr>
            <w:rFonts w:asciiTheme="minorHAnsi" w:hAnsiTheme="minorHAnsi"/>
            <w:noProof/>
            <w:sz w:val="22"/>
            <w:szCs w:val="22"/>
            <w:lang w:eastAsia="ja-JP"/>
          </w:rPr>
          <w:tab/>
        </w:r>
        <w:r w:rsidR="00B10B71" w:rsidRPr="00F902DF">
          <w:rPr>
            <w:rStyle w:val="Hyperlink"/>
            <w:noProof/>
          </w:rPr>
          <w:t>Các giải pháp công nghệ liên quan đến bản đồ</w:t>
        </w:r>
        <w:r w:rsidR="00B10B71">
          <w:rPr>
            <w:noProof/>
            <w:webHidden/>
          </w:rPr>
          <w:tab/>
        </w:r>
        <w:r w:rsidR="00B10B71">
          <w:rPr>
            <w:noProof/>
            <w:webHidden/>
          </w:rPr>
          <w:fldChar w:fldCharType="begin"/>
        </w:r>
        <w:r w:rsidR="00B10B71">
          <w:rPr>
            <w:noProof/>
            <w:webHidden/>
          </w:rPr>
          <w:instrText xml:space="preserve"> PAGEREF _Toc501533368 \h </w:instrText>
        </w:r>
        <w:r w:rsidR="00B10B71">
          <w:rPr>
            <w:noProof/>
            <w:webHidden/>
          </w:rPr>
        </w:r>
        <w:r w:rsidR="00B10B71">
          <w:rPr>
            <w:noProof/>
            <w:webHidden/>
          </w:rPr>
          <w:fldChar w:fldCharType="separate"/>
        </w:r>
        <w:r w:rsidR="007917EC">
          <w:rPr>
            <w:noProof/>
            <w:webHidden/>
          </w:rPr>
          <w:t>14</w:t>
        </w:r>
        <w:r w:rsidR="00B10B71">
          <w:rPr>
            <w:noProof/>
            <w:webHidden/>
          </w:rPr>
          <w:fldChar w:fldCharType="end"/>
        </w:r>
      </w:hyperlink>
    </w:p>
    <w:p w14:paraId="0057346F" w14:textId="4CC1B236" w:rsidR="00B10B71" w:rsidRDefault="00E11AAC">
      <w:pPr>
        <w:pStyle w:val="TOC3"/>
        <w:rPr>
          <w:rFonts w:asciiTheme="minorHAnsi" w:hAnsiTheme="minorHAnsi"/>
          <w:noProof/>
          <w:sz w:val="22"/>
          <w:szCs w:val="22"/>
          <w:lang w:eastAsia="ja-JP"/>
        </w:rPr>
      </w:pPr>
      <w:hyperlink w:anchor="_Toc501533369" w:history="1">
        <w:r w:rsidR="00B10B71" w:rsidRPr="00F902DF">
          <w:rPr>
            <w:rStyle w:val="Hyperlink"/>
            <w:noProof/>
          </w:rPr>
          <w:t>1.2.4</w:t>
        </w:r>
        <w:r w:rsidR="00B10B71">
          <w:rPr>
            <w:rFonts w:asciiTheme="minorHAnsi" w:hAnsiTheme="minorHAnsi"/>
            <w:noProof/>
            <w:sz w:val="22"/>
            <w:szCs w:val="22"/>
            <w:lang w:eastAsia="ja-JP"/>
          </w:rPr>
          <w:tab/>
        </w:r>
        <w:r w:rsidR="00B10B71" w:rsidRPr="00F902DF">
          <w:rPr>
            <w:rStyle w:val="Hyperlink"/>
            <w:noProof/>
          </w:rPr>
          <w:t>Giải pháp cho tính năng thông báo – notification</w:t>
        </w:r>
        <w:r w:rsidR="00B10B71">
          <w:rPr>
            <w:noProof/>
            <w:webHidden/>
          </w:rPr>
          <w:tab/>
        </w:r>
        <w:r w:rsidR="00B10B71">
          <w:rPr>
            <w:noProof/>
            <w:webHidden/>
          </w:rPr>
          <w:fldChar w:fldCharType="begin"/>
        </w:r>
        <w:r w:rsidR="00B10B71">
          <w:rPr>
            <w:noProof/>
            <w:webHidden/>
          </w:rPr>
          <w:instrText xml:space="preserve"> PAGEREF _Toc501533369 \h </w:instrText>
        </w:r>
        <w:r w:rsidR="00B10B71">
          <w:rPr>
            <w:noProof/>
            <w:webHidden/>
          </w:rPr>
        </w:r>
        <w:r w:rsidR="00B10B71">
          <w:rPr>
            <w:noProof/>
            <w:webHidden/>
          </w:rPr>
          <w:fldChar w:fldCharType="separate"/>
        </w:r>
        <w:r w:rsidR="007917EC">
          <w:rPr>
            <w:noProof/>
            <w:webHidden/>
          </w:rPr>
          <w:t>14</w:t>
        </w:r>
        <w:r w:rsidR="00B10B71">
          <w:rPr>
            <w:noProof/>
            <w:webHidden/>
          </w:rPr>
          <w:fldChar w:fldCharType="end"/>
        </w:r>
      </w:hyperlink>
    </w:p>
    <w:p w14:paraId="2C8344D1" w14:textId="20A561AD" w:rsidR="00B10B71" w:rsidRDefault="00E11AAC">
      <w:pPr>
        <w:pStyle w:val="TOC3"/>
        <w:rPr>
          <w:rFonts w:asciiTheme="minorHAnsi" w:hAnsiTheme="minorHAnsi"/>
          <w:noProof/>
          <w:sz w:val="22"/>
          <w:szCs w:val="22"/>
          <w:lang w:eastAsia="ja-JP"/>
        </w:rPr>
      </w:pPr>
      <w:hyperlink w:anchor="_Toc501533370" w:history="1">
        <w:r w:rsidR="00B10B71" w:rsidRPr="00F902DF">
          <w:rPr>
            <w:rStyle w:val="Hyperlink"/>
            <w:noProof/>
          </w:rPr>
          <w:t>1.2.5</w:t>
        </w:r>
        <w:r w:rsidR="00B10B71">
          <w:rPr>
            <w:rFonts w:asciiTheme="minorHAnsi" w:hAnsiTheme="minorHAnsi"/>
            <w:noProof/>
            <w:sz w:val="22"/>
            <w:szCs w:val="22"/>
            <w:lang w:eastAsia="ja-JP"/>
          </w:rPr>
          <w:tab/>
        </w:r>
        <w:r w:rsidR="00B10B71" w:rsidRPr="00F902DF">
          <w:rPr>
            <w:rStyle w:val="Hyperlink"/>
            <w:noProof/>
          </w:rPr>
          <w:t>Giải pháp cho tính năng xác thực qua điện thoại</w:t>
        </w:r>
        <w:r w:rsidR="00B10B71">
          <w:rPr>
            <w:noProof/>
            <w:webHidden/>
          </w:rPr>
          <w:tab/>
        </w:r>
        <w:r w:rsidR="00B10B71">
          <w:rPr>
            <w:noProof/>
            <w:webHidden/>
          </w:rPr>
          <w:fldChar w:fldCharType="begin"/>
        </w:r>
        <w:r w:rsidR="00B10B71">
          <w:rPr>
            <w:noProof/>
            <w:webHidden/>
          </w:rPr>
          <w:instrText xml:space="preserve"> PAGEREF _Toc501533370 \h </w:instrText>
        </w:r>
        <w:r w:rsidR="00B10B71">
          <w:rPr>
            <w:noProof/>
            <w:webHidden/>
          </w:rPr>
        </w:r>
        <w:r w:rsidR="00B10B71">
          <w:rPr>
            <w:noProof/>
            <w:webHidden/>
          </w:rPr>
          <w:fldChar w:fldCharType="separate"/>
        </w:r>
        <w:r w:rsidR="007917EC">
          <w:rPr>
            <w:noProof/>
            <w:webHidden/>
          </w:rPr>
          <w:t>15</w:t>
        </w:r>
        <w:r w:rsidR="00B10B71">
          <w:rPr>
            <w:noProof/>
            <w:webHidden/>
          </w:rPr>
          <w:fldChar w:fldCharType="end"/>
        </w:r>
      </w:hyperlink>
    </w:p>
    <w:p w14:paraId="42F3CC23" w14:textId="51B2D8A5" w:rsidR="00B10B71" w:rsidRDefault="00E11AAC">
      <w:pPr>
        <w:pStyle w:val="TOC3"/>
        <w:rPr>
          <w:rFonts w:asciiTheme="minorHAnsi" w:hAnsiTheme="minorHAnsi"/>
          <w:noProof/>
          <w:sz w:val="22"/>
          <w:szCs w:val="22"/>
          <w:lang w:eastAsia="ja-JP"/>
        </w:rPr>
      </w:pPr>
      <w:hyperlink w:anchor="_Toc501533371" w:history="1">
        <w:r w:rsidR="00B10B71" w:rsidRPr="00F902DF">
          <w:rPr>
            <w:rStyle w:val="Hyperlink"/>
            <w:noProof/>
          </w:rPr>
          <w:t>1.2.6</w:t>
        </w:r>
        <w:r w:rsidR="00B10B71">
          <w:rPr>
            <w:rFonts w:asciiTheme="minorHAnsi" w:hAnsiTheme="minorHAnsi"/>
            <w:noProof/>
            <w:sz w:val="22"/>
            <w:szCs w:val="22"/>
            <w:lang w:eastAsia="ja-JP"/>
          </w:rPr>
          <w:tab/>
        </w:r>
        <w:r w:rsidR="00B10B71" w:rsidRPr="00F902DF">
          <w:rPr>
            <w:rStyle w:val="Hyperlink"/>
            <w:noProof/>
          </w:rPr>
          <w:t>Giải pháp cho tính năng lưu trữ và quản lý tập tin</w:t>
        </w:r>
        <w:r w:rsidR="00B10B71">
          <w:rPr>
            <w:noProof/>
            <w:webHidden/>
          </w:rPr>
          <w:tab/>
        </w:r>
        <w:r w:rsidR="00B10B71">
          <w:rPr>
            <w:noProof/>
            <w:webHidden/>
          </w:rPr>
          <w:fldChar w:fldCharType="begin"/>
        </w:r>
        <w:r w:rsidR="00B10B71">
          <w:rPr>
            <w:noProof/>
            <w:webHidden/>
          </w:rPr>
          <w:instrText xml:space="preserve"> PAGEREF _Toc501533371 \h </w:instrText>
        </w:r>
        <w:r w:rsidR="00B10B71">
          <w:rPr>
            <w:noProof/>
            <w:webHidden/>
          </w:rPr>
        </w:r>
        <w:r w:rsidR="00B10B71">
          <w:rPr>
            <w:noProof/>
            <w:webHidden/>
          </w:rPr>
          <w:fldChar w:fldCharType="separate"/>
        </w:r>
        <w:r w:rsidR="007917EC">
          <w:rPr>
            <w:noProof/>
            <w:webHidden/>
          </w:rPr>
          <w:t>15</w:t>
        </w:r>
        <w:r w:rsidR="00B10B71">
          <w:rPr>
            <w:noProof/>
            <w:webHidden/>
          </w:rPr>
          <w:fldChar w:fldCharType="end"/>
        </w:r>
      </w:hyperlink>
    </w:p>
    <w:p w14:paraId="1DEB2426" w14:textId="644CF4E5" w:rsidR="00B10B71" w:rsidRDefault="00E11AAC">
      <w:pPr>
        <w:pStyle w:val="TOC1"/>
        <w:tabs>
          <w:tab w:val="left" w:pos="1680"/>
          <w:tab w:val="right" w:leader="dot" w:pos="8774"/>
        </w:tabs>
        <w:rPr>
          <w:rFonts w:asciiTheme="minorHAnsi" w:hAnsiTheme="minorHAnsi"/>
          <w:noProof/>
          <w:sz w:val="22"/>
          <w:szCs w:val="22"/>
          <w:lang w:eastAsia="ja-JP"/>
        </w:rPr>
      </w:pPr>
      <w:hyperlink w:anchor="_Toc501533372" w:history="1">
        <w:r w:rsidR="00B10B71" w:rsidRPr="00F902DF">
          <w:rPr>
            <w:rStyle w:val="Hyperlink"/>
            <w:noProof/>
          </w:rPr>
          <w:t>CHƯƠNG 2.</w:t>
        </w:r>
        <w:r w:rsidR="00B10B71">
          <w:rPr>
            <w:rFonts w:asciiTheme="minorHAnsi" w:hAnsiTheme="minorHAnsi"/>
            <w:noProof/>
            <w:sz w:val="22"/>
            <w:szCs w:val="22"/>
            <w:lang w:eastAsia="ja-JP"/>
          </w:rPr>
          <w:tab/>
        </w:r>
        <w:r w:rsidR="00B10B71" w:rsidRPr="00F902DF">
          <w:rPr>
            <w:rStyle w:val="Hyperlink"/>
            <w:noProof/>
          </w:rPr>
          <w:t>NGHIÊN CỨU CÁC GIẢI PHÁP CÔNG NGHỆ</w:t>
        </w:r>
        <w:r w:rsidR="00B10B71">
          <w:rPr>
            <w:noProof/>
            <w:webHidden/>
          </w:rPr>
          <w:tab/>
        </w:r>
        <w:r w:rsidR="00B10B71">
          <w:rPr>
            <w:noProof/>
            <w:webHidden/>
          </w:rPr>
          <w:fldChar w:fldCharType="begin"/>
        </w:r>
        <w:r w:rsidR="00B10B71">
          <w:rPr>
            <w:noProof/>
            <w:webHidden/>
          </w:rPr>
          <w:instrText xml:space="preserve"> PAGEREF _Toc501533372 \h </w:instrText>
        </w:r>
        <w:r w:rsidR="00B10B71">
          <w:rPr>
            <w:noProof/>
            <w:webHidden/>
          </w:rPr>
        </w:r>
        <w:r w:rsidR="00B10B71">
          <w:rPr>
            <w:noProof/>
            <w:webHidden/>
          </w:rPr>
          <w:fldChar w:fldCharType="separate"/>
        </w:r>
        <w:r w:rsidR="007917EC">
          <w:rPr>
            <w:noProof/>
            <w:webHidden/>
          </w:rPr>
          <w:t>16</w:t>
        </w:r>
        <w:r w:rsidR="00B10B71">
          <w:rPr>
            <w:noProof/>
            <w:webHidden/>
          </w:rPr>
          <w:fldChar w:fldCharType="end"/>
        </w:r>
      </w:hyperlink>
    </w:p>
    <w:p w14:paraId="60D67994" w14:textId="1839368C" w:rsidR="00B10B71" w:rsidRDefault="00E11AAC">
      <w:pPr>
        <w:pStyle w:val="TOC2"/>
        <w:tabs>
          <w:tab w:val="left" w:pos="960"/>
          <w:tab w:val="right" w:leader="dot" w:pos="8774"/>
        </w:tabs>
        <w:rPr>
          <w:rFonts w:asciiTheme="minorHAnsi" w:hAnsiTheme="minorHAnsi"/>
          <w:noProof/>
          <w:sz w:val="22"/>
          <w:szCs w:val="22"/>
          <w:lang w:eastAsia="ja-JP"/>
        </w:rPr>
      </w:pPr>
      <w:hyperlink w:anchor="_Toc501533373" w:history="1">
        <w:r w:rsidR="00B10B71" w:rsidRPr="00F902DF">
          <w:rPr>
            <w:rStyle w:val="Hyperlink"/>
            <w:rFonts w:cs="Times New Roman"/>
            <w:noProof/>
          </w:rPr>
          <w:t>2.1</w:t>
        </w:r>
        <w:r w:rsidR="00B10B71">
          <w:rPr>
            <w:rFonts w:asciiTheme="minorHAnsi" w:hAnsiTheme="minorHAnsi"/>
            <w:noProof/>
            <w:sz w:val="22"/>
            <w:szCs w:val="22"/>
            <w:lang w:eastAsia="ja-JP"/>
          </w:rPr>
          <w:tab/>
        </w:r>
        <w:r w:rsidR="00B10B71" w:rsidRPr="00F902DF">
          <w:rPr>
            <w:rStyle w:val="Hyperlink"/>
            <w:rFonts w:cs="Times New Roman"/>
            <w:noProof/>
          </w:rPr>
          <w:t>Các dịch vụ liên quan đến bản đồ - Google Maps API</w:t>
        </w:r>
        <w:r w:rsidR="00B10B71">
          <w:rPr>
            <w:noProof/>
            <w:webHidden/>
          </w:rPr>
          <w:tab/>
        </w:r>
        <w:r w:rsidR="00B10B71">
          <w:rPr>
            <w:noProof/>
            <w:webHidden/>
          </w:rPr>
          <w:fldChar w:fldCharType="begin"/>
        </w:r>
        <w:r w:rsidR="00B10B71">
          <w:rPr>
            <w:noProof/>
            <w:webHidden/>
          </w:rPr>
          <w:instrText xml:space="preserve"> PAGEREF _Toc501533373 \h </w:instrText>
        </w:r>
        <w:r w:rsidR="00B10B71">
          <w:rPr>
            <w:noProof/>
            <w:webHidden/>
          </w:rPr>
        </w:r>
        <w:r w:rsidR="00B10B71">
          <w:rPr>
            <w:noProof/>
            <w:webHidden/>
          </w:rPr>
          <w:fldChar w:fldCharType="separate"/>
        </w:r>
        <w:r w:rsidR="007917EC">
          <w:rPr>
            <w:noProof/>
            <w:webHidden/>
          </w:rPr>
          <w:t>16</w:t>
        </w:r>
        <w:r w:rsidR="00B10B71">
          <w:rPr>
            <w:noProof/>
            <w:webHidden/>
          </w:rPr>
          <w:fldChar w:fldCharType="end"/>
        </w:r>
      </w:hyperlink>
    </w:p>
    <w:p w14:paraId="1F031050" w14:textId="02B6C820" w:rsidR="00B10B71" w:rsidRDefault="00E11AAC">
      <w:pPr>
        <w:pStyle w:val="TOC3"/>
        <w:rPr>
          <w:rFonts w:asciiTheme="minorHAnsi" w:hAnsiTheme="minorHAnsi"/>
          <w:noProof/>
          <w:sz w:val="22"/>
          <w:szCs w:val="22"/>
          <w:lang w:eastAsia="ja-JP"/>
        </w:rPr>
      </w:pPr>
      <w:hyperlink w:anchor="_Toc501533374" w:history="1">
        <w:r w:rsidR="00B10B71" w:rsidRPr="00F902DF">
          <w:rPr>
            <w:rStyle w:val="Hyperlink"/>
            <w:rFonts w:cs="Times New Roman"/>
            <w:noProof/>
          </w:rPr>
          <w:t>2.1.1</w:t>
        </w:r>
        <w:r w:rsidR="00B10B71">
          <w:rPr>
            <w:rFonts w:asciiTheme="minorHAnsi" w:hAnsiTheme="minorHAnsi"/>
            <w:noProof/>
            <w:sz w:val="22"/>
            <w:szCs w:val="22"/>
            <w:lang w:eastAsia="ja-JP"/>
          </w:rPr>
          <w:tab/>
        </w:r>
        <w:r w:rsidR="00B10B71" w:rsidRPr="00F902DF">
          <w:rPr>
            <w:rStyle w:val="Hyperlink"/>
            <w:rFonts w:cs="Times New Roman"/>
            <w:noProof/>
          </w:rPr>
          <w:t>Kết nối với bản đồ Google map - Android API</w:t>
        </w:r>
        <w:r w:rsidR="00B10B71">
          <w:rPr>
            <w:noProof/>
            <w:webHidden/>
          </w:rPr>
          <w:tab/>
        </w:r>
        <w:r w:rsidR="00B10B71">
          <w:rPr>
            <w:noProof/>
            <w:webHidden/>
          </w:rPr>
          <w:fldChar w:fldCharType="begin"/>
        </w:r>
        <w:r w:rsidR="00B10B71">
          <w:rPr>
            <w:noProof/>
            <w:webHidden/>
          </w:rPr>
          <w:instrText xml:space="preserve"> PAGEREF _Toc501533374 \h </w:instrText>
        </w:r>
        <w:r w:rsidR="00B10B71">
          <w:rPr>
            <w:noProof/>
            <w:webHidden/>
          </w:rPr>
        </w:r>
        <w:r w:rsidR="00B10B71">
          <w:rPr>
            <w:noProof/>
            <w:webHidden/>
          </w:rPr>
          <w:fldChar w:fldCharType="separate"/>
        </w:r>
        <w:r w:rsidR="007917EC">
          <w:rPr>
            <w:noProof/>
            <w:webHidden/>
          </w:rPr>
          <w:t>17</w:t>
        </w:r>
        <w:r w:rsidR="00B10B71">
          <w:rPr>
            <w:noProof/>
            <w:webHidden/>
          </w:rPr>
          <w:fldChar w:fldCharType="end"/>
        </w:r>
      </w:hyperlink>
    </w:p>
    <w:p w14:paraId="539595F8" w14:textId="529F3712" w:rsidR="00B10B71" w:rsidRDefault="00E11AAC">
      <w:pPr>
        <w:pStyle w:val="TOC3"/>
        <w:rPr>
          <w:rFonts w:asciiTheme="minorHAnsi" w:hAnsiTheme="minorHAnsi"/>
          <w:noProof/>
          <w:sz w:val="22"/>
          <w:szCs w:val="22"/>
          <w:lang w:eastAsia="ja-JP"/>
        </w:rPr>
      </w:pPr>
      <w:hyperlink w:anchor="_Toc501533375" w:history="1">
        <w:r w:rsidR="00B10B71" w:rsidRPr="00F902DF">
          <w:rPr>
            <w:rStyle w:val="Hyperlink"/>
            <w:rFonts w:cs="Times New Roman"/>
            <w:noProof/>
          </w:rPr>
          <w:t>2.1.2</w:t>
        </w:r>
        <w:r w:rsidR="00B10B71">
          <w:rPr>
            <w:rFonts w:asciiTheme="minorHAnsi" w:hAnsiTheme="minorHAnsi"/>
            <w:noProof/>
            <w:sz w:val="22"/>
            <w:szCs w:val="22"/>
            <w:lang w:eastAsia="ja-JP"/>
          </w:rPr>
          <w:tab/>
        </w:r>
        <w:r w:rsidR="00B10B71" w:rsidRPr="00F902DF">
          <w:rPr>
            <w:rStyle w:val="Hyperlink"/>
            <w:rFonts w:cs="Times New Roman"/>
            <w:noProof/>
          </w:rPr>
          <w:t>Truy xuất các thông tin về địa điểm - Places API</w:t>
        </w:r>
        <w:r w:rsidR="00B10B71">
          <w:rPr>
            <w:noProof/>
            <w:webHidden/>
          </w:rPr>
          <w:tab/>
        </w:r>
        <w:r w:rsidR="00B10B71">
          <w:rPr>
            <w:noProof/>
            <w:webHidden/>
          </w:rPr>
          <w:fldChar w:fldCharType="begin"/>
        </w:r>
        <w:r w:rsidR="00B10B71">
          <w:rPr>
            <w:noProof/>
            <w:webHidden/>
          </w:rPr>
          <w:instrText xml:space="preserve"> PAGEREF _Toc501533375 \h </w:instrText>
        </w:r>
        <w:r w:rsidR="00B10B71">
          <w:rPr>
            <w:noProof/>
            <w:webHidden/>
          </w:rPr>
        </w:r>
        <w:r w:rsidR="00B10B71">
          <w:rPr>
            <w:noProof/>
            <w:webHidden/>
          </w:rPr>
          <w:fldChar w:fldCharType="separate"/>
        </w:r>
        <w:r w:rsidR="007917EC">
          <w:rPr>
            <w:noProof/>
            <w:webHidden/>
          </w:rPr>
          <w:t>18</w:t>
        </w:r>
        <w:r w:rsidR="00B10B71">
          <w:rPr>
            <w:noProof/>
            <w:webHidden/>
          </w:rPr>
          <w:fldChar w:fldCharType="end"/>
        </w:r>
      </w:hyperlink>
    </w:p>
    <w:p w14:paraId="2CA71AD2" w14:textId="3218068F" w:rsidR="00B10B71" w:rsidRDefault="00E11AAC">
      <w:pPr>
        <w:pStyle w:val="TOC3"/>
        <w:rPr>
          <w:rFonts w:asciiTheme="minorHAnsi" w:hAnsiTheme="minorHAnsi"/>
          <w:noProof/>
          <w:sz w:val="22"/>
          <w:szCs w:val="22"/>
          <w:lang w:eastAsia="ja-JP"/>
        </w:rPr>
      </w:pPr>
      <w:hyperlink w:anchor="_Toc501533376" w:history="1">
        <w:r w:rsidR="00B10B71" w:rsidRPr="00F902DF">
          <w:rPr>
            <w:rStyle w:val="Hyperlink"/>
            <w:rFonts w:cs="Times New Roman"/>
            <w:noProof/>
          </w:rPr>
          <w:t>2.1.3</w:t>
        </w:r>
        <w:r w:rsidR="00B10B71">
          <w:rPr>
            <w:rFonts w:asciiTheme="minorHAnsi" w:hAnsiTheme="minorHAnsi"/>
            <w:noProof/>
            <w:sz w:val="22"/>
            <w:szCs w:val="22"/>
            <w:lang w:eastAsia="ja-JP"/>
          </w:rPr>
          <w:tab/>
        </w:r>
        <w:r w:rsidR="00B10B71" w:rsidRPr="00F902DF">
          <w:rPr>
            <w:rStyle w:val="Hyperlink"/>
            <w:rFonts w:cs="Times New Roman"/>
            <w:noProof/>
          </w:rPr>
          <w:t>Định hướng đường đi - Directions API</w:t>
        </w:r>
        <w:r w:rsidR="00B10B71">
          <w:rPr>
            <w:noProof/>
            <w:webHidden/>
          </w:rPr>
          <w:tab/>
        </w:r>
        <w:r w:rsidR="00B10B71">
          <w:rPr>
            <w:noProof/>
            <w:webHidden/>
          </w:rPr>
          <w:fldChar w:fldCharType="begin"/>
        </w:r>
        <w:r w:rsidR="00B10B71">
          <w:rPr>
            <w:noProof/>
            <w:webHidden/>
          </w:rPr>
          <w:instrText xml:space="preserve"> PAGEREF _Toc501533376 \h </w:instrText>
        </w:r>
        <w:r w:rsidR="00B10B71">
          <w:rPr>
            <w:noProof/>
            <w:webHidden/>
          </w:rPr>
        </w:r>
        <w:r w:rsidR="00B10B71">
          <w:rPr>
            <w:noProof/>
            <w:webHidden/>
          </w:rPr>
          <w:fldChar w:fldCharType="separate"/>
        </w:r>
        <w:r w:rsidR="007917EC">
          <w:rPr>
            <w:noProof/>
            <w:webHidden/>
          </w:rPr>
          <w:t>19</w:t>
        </w:r>
        <w:r w:rsidR="00B10B71">
          <w:rPr>
            <w:noProof/>
            <w:webHidden/>
          </w:rPr>
          <w:fldChar w:fldCharType="end"/>
        </w:r>
      </w:hyperlink>
    </w:p>
    <w:p w14:paraId="21BCA7F5" w14:textId="15B9177C" w:rsidR="00B10B71" w:rsidRDefault="00E11AAC">
      <w:pPr>
        <w:pStyle w:val="TOC3"/>
        <w:rPr>
          <w:rFonts w:asciiTheme="minorHAnsi" w:hAnsiTheme="minorHAnsi"/>
          <w:noProof/>
          <w:sz w:val="22"/>
          <w:szCs w:val="22"/>
          <w:lang w:eastAsia="ja-JP"/>
        </w:rPr>
      </w:pPr>
      <w:hyperlink w:anchor="_Toc501533377" w:history="1">
        <w:r w:rsidR="00B10B71" w:rsidRPr="00F902DF">
          <w:rPr>
            <w:rStyle w:val="Hyperlink"/>
            <w:rFonts w:cs="Times New Roman"/>
            <w:noProof/>
          </w:rPr>
          <w:t>2.1.4</w:t>
        </w:r>
        <w:r w:rsidR="00B10B71">
          <w:rPr>
            <w:rFonts w:asciiTheme="minorHAnsi" w:hAnsiTheme="minorHAnsi"/>
            <w:noProof/>
            <w:sz w:val="22"/>
            <w:szCs w:val="22"/>
            <w:lang w:eastAsia="ja-JP"/>
          </w:rPr>
          <w:tab/>
        </w:r>
        <w:r w:rsidR="00B10B71" w:rsidRPr="00F902DF">
          <w:rPr>
            <w:rStyle w:val="Hyperlink"/>
            <w:rFonts w:cs="Times New Roman"/>
            <w:noProof/>
          </w:rPr>
          <w:t>Chỉ dẫn đường đi - Roads API</w:t>
        </w:r>
        <w:r w:rsidR="00B10B71">
          <w:rPr>
            <w:noProof/>
            <w:webHidden/>
          </w:rPr>
          <w:tab/>
        </w:r>
        <w:r w:rsidR="00B10B71">
          <w:rPr>
            <w:noProof/>
            <w:webHidden/>
          </w:rPr>
          <w:fldChar w:fldCharType="begin"/>
        </w:r>
        <w:r w:rsidR="00B10B71">
          <w:rPr>
            <w:noProof/>
            <w:webHidden/>
          </w:rPr>
          <w:instrText xml:space="preserve"> PAGEREF _Toc501533377 \h </w:instrText>
        </w:r>
        <w:r w:rsidR="00B10B71">
          <w:rPr>
            <w:noProof/>
            <w:webHidden/>
          </w:rPr>
        </w:r>
        <w:r w:rsidR="00B10B71">
          <w:rPr>
            <w:noProof/>
            <w:webHidden/>
          </w:rPr>
          <w:fldChar w:fldCharType="separate"/>
        </w:r>
        <w:r w:rsidR="007917EC">
          <w:rPr>
            <w:noProof/>
            <w:webHidden/>
          </w:rPr>
          <w:t>19</w:t>
        </w:r>
        <w:r w:rsidR="00B10B71">
          <w:rPr>
            <w:noProof/>
            <w:webHidden/>
          </w:rPr>
          <w:fldChar w:fldCharType="end"/>
        </w:r>
      </w:hyperlink>
    </w:p>
    <w:p w14:paraId="5D842849" w14:textId="78033745" w:rsidR="00B10B71" w:rsidRDefault="00E11AAC">
      <w:pPr>
        <w:pStyle w:val="TOC2"/>
        <w:tabs>
          <w:tab w:val="left" w:pos="960"/>
          <w:tab w:val="right" w:leader="dot" w:pos="8774"/>
        </w:tabs>
        <w:rPr>
          <w:rFonts w:asciiTheme="minorHAnsi" w:hAnsiTheme="minorHAnsi"/>
          <w:noProof/>
          <w:sz w:val="22"/>
          <w:szCs w:val="22"/>
          <w:lang w:eastAsia="ja-JP"/>
        </w:rPr>
      </w:pPr>
      <w:hyperlink w:anchor="_Toc501533378" w:history="1">
        <w:r w:rsidR="00B10B71" w:rsidRPr="00F902DF">
          <w:rPr>
            <w:rStyle w:val="Hyperlink"/>
            <w:rFonts w:cs="Times New Roman"/>
            <w:noProof/>
          </w:rPr>
          <w:t>2.2</w:t>
        </w:r>
        <w:r w:rsidR="00B10B71">
          <w:rPr>
            <w:rFonts w:asciiTheme="minorHAnsi" w:hAnsiTheme="minorHAnsi"/>
            <w:noProof/>
            <w:sz w:val="22"/>
            <w:szCs w:val="22"/>
            <w:lang w:eastAsia="ja-JP"/>
          </w:rPr>
          <w:tab/>
        </w:r>
        <w:r w:rsidR="00B10B71" w:rsidRPr="00F902DF">
          <w:rPr>
            <w:rStyle w:val="Hyperlink"/>
            <w:rFonts w:cs="Times New Roman"/>
            <w:noProof/>
          </w:rPr>
          <w:t>Dịch vụ thông báo notification - Google Firebase Cloud Messaging</w:t>
        </w:r>
        <w:r w:rsidR="00B10B71">
          <w:rPr>
            <w:noProof/>
            <w:webHidden/>
          </w:rPr>
          <w:tab/>
        </w:r>
        <w:r w:rsidR="00B10B71">
          <w:rPr>
            <w:noProof/>
            <w:webHidden/>
          </w:rPr>
          <w:fldChar w:fldCharType="begin"/>
        </w:r>
        <w:r w:rsidR="00B10B71">
          <w:rPr>
            <w:noProof/>
            <w:webHidden/>
          </w:rPr>
          <w:instrText xml:space="preserve"> PAGEREF _Toc501533378 \h </w:instrText>
        </w:r>
        <w:r w:rsidR="00B10B71">
          <w:rPr>
            <w:noProof/>
            <w:webHidden/>
          </w:rPr>
        </w:r>
        <w:r w:rsidR="00B10B71">
          <w:rPr>
            <w:noProof/>
            <w:webHidden/>
          </w:rPr>
          <w:fldChar w:fldCharType="separate"/>
        </w:r>
        <w:r w:rsidR="007917EC">
          <w:rPr>
            <w:noProof/>
            <w:webHidden/>
          </w:rPr>
          <w:t>21</w:t>
        </w:r>
        <w:r w:rsidR="00B10B71">
          <w:rPr>
            <w:noProof/>
            <w:webHidden/>
          </w:rPr>
          <w:fldChar w:fldCharType="end"/>
        </w:r>
      </w:hyperlink>
    </w:p>
    <w:p w14:paraId="320A60E5" w14:textId="0C46B6B2" w:rsidR="00B10B71" w:rsidRDefault="00E11AAC">
      <w:pPr>
        <w:pStyle w:val="TOC2"/>
        <w:tabs>
          <w:tab w:val="left" w:pos="960"/>
          <w:tab w:val="right" w:leader="dot" w:pos="8774"/>
        </w:tabs>
        <w:rPr>
          <w:rFonts w:asciiTheme="minorHAnsi" w:hAnsiTheme="minorHAnsi"/>
          <w:noProof/>
          <w:sz w:val="22"/>
          <w:szCs w:val="22"/>
          <w:lang w:eastAsia="ja-JP"/>
        </w:rPr>
      </w:pPr>
      <w:hyperlink w:anchor="_Toc501533379" w:history="1">
        <w:r w:rsidR="00B10B71" w:rsidRPr="00F902DF">
          <w:rPr>
            <w:rStyle w:val="Hyperlink"/>
            <w:rFonts w:cs="Times New Roman"/>
            <w:noProof/>
          </w:rPr>
          <w:t>2.3</w:t>
        </w:r>
        <w:r w:rsidR="00B10B71">
          <w:rPr>
            <w:rFonts w:asciiTheme="minorHAnsi" w:hAnsiTheme="minorHAnsi"/>
            <w:noProof/>
            <w:sz w:val="22"/>
            <w:szCs w:val="22"/>
            <w:lang w:eastAsia="ja-JP"/>
          </w:rPr>
          <w:tab/>
        </w:r>
        <w:r w:rsidR="00B10B71" w:rsidRPr="00F902DF">
          <w:rPr>
            <w:rStyle w:val="Hyperlink"/>
            <w:noProof/>
          </w:rPr>
          <w:t xml:space="preserve">Giải pháp nhắn tin xác thực - </w:t>
        </w:r>
        <w:r w:rsidR="00B10B71" w:rsidRPr="00F902DF">
          <w:rPr>
            <w:rStyle w:val="Hyperlink"/>
            <w:rFonts w:cs="Times New Roman"/>
            <w:noProof/>
          </w:rPr>
          <w:t>Nexmo Verify API</w:t>
        </w:r>
        <w:r w:rsidR="00B10B71">
          <w:rPr>
            <w:noProof/>
            <w:webHidden/>
          </w:rPr>
          <w:tab/>
        </w:r>
        <w:r w:rsidR="00B10B71">
          <w:rPr>
            <w:noProof/>
            <w:webHidden/>
          </w:rPr>
          <w:fldChar w:fldCharType="begin"/>
        </w:r>
        <w:r w:rsidR="00B10B71">
          <w:rPr>
            <w:noProof/>
            <w:webHidden/>
          </w:rPr>
          <w:instrText xml:space="preserve"> PAGEREF _Toc501533379 \h </w:instrText>
        </w:r>
        <w:r w:rsidR="00B10B71">
          <w:rPr>
            <w:noProof/>
            <w:webHidden/>
          </w:rPr>
        </w:r>
        <w:r w:rsidR="00B10B71">
          <w:rPr>
            <w:noProof/>
            <w:webHidden/>
          </w:rPr>
          <w:fldChar w:fldCharType="separate"/>
        </w:r>
        <w:r w:rsidR="007917EC">
          <w:rPr>
            <w:noProof/>
            <w:webHidden/>
          </w:rPr>
          <w:t>22</w:t>
        </w:r>
        <w:r w:rsidR="00B10B71">
          <w:rPr>
            <w:noProof/>
            <w:webHidden/>
          </w:rPr>
          <w:fldChar w:fldCharType="end"/>
        </w:r>
      </w:hyperlink>
    </w:p>
    <w:p w14:paraId="53340C01" w14:textId="74C4C2C1" w:rsidR="00B10B71" w:rsidRDefault="00E11AAC">
      <w:pPr>
        <w:pStyle w:val="TOC2"/>
        <w:tabs>
          <w:tab w:val="left" w:pos="960"/>
          <w:tab w:val="right" w:leader="dot" w:pos="8774"/>
        </w:tabs>
        <w:rPr>
          <w:rFonts w:asciiTheme="minorHAnsi" w:hAnsiTheme="minorHAnsi"/>
          <w:noProof/>
          <w:sz w:val="22"/>
          <w:szCs w:val="22"/>
          <w:lang w:eastAsia="ja-JP"/>
        </w:rPr>
      </w:pPr>
      <w:hyperlink w:anchor="_Toc501533380" w:history="1">
        <w:r w:rsidR="00B10B71" w:rsidRPr="00F902DF">
          <w:rPr>
            <w:rStyle w:val="Hyperlink"/>
            <w:rFonts w:cs="Times New Roman"/>
            <w:noProof/>
          </w:rPr>
          <w:t>2.4</w:t>
        </w:r>
        <w:r w:rsidR="00B10B71">
          <w:rPr>
            <w:rFonts w:asciiTheme="minorHAnsi" w:hAnsiTheme="minorHAnsi"/>
            <w:noProof/>
            <w:sz w:val="22"/>
            <w:szCs w:val="22"/>
            <w:lang w:eastAsia="ja-JP"/>
          </w:rPr>
          <w:tab/>
        </w:r>
        <w:r w:rsidR="00B10B71" w:rsidRPr="00F902DF">
          <w:rPr>
            <w:rStyle w:val="Hyperlink"/>
            <w:rFonts w:cs="Times New Roman"/>
            <w:noProof/>
          </w:rPr>
          <w:t>Amazon S3</w:t>
        </w:r>
        <w:r w:rsidR="00B10B71">
          <w:rPr>
            <w:noProof/>
            <w:webHidden/>
          </w:rPr>
          <w:tab/>
        </w:r>
        <w:r w:rsidR="00B10B71">
          <w:rPr>
            <w:noProof/>
            <w:webHidden/>
          </w:rPr>
          <w:fldChar w:fldCharType="begin"/>
        </w:r>
        <w:r w:rsidR="00B10B71">
          <w:rPr>
            <w:noProof/>
            <w:webHidden/>
          </w:rPr>
          <w:instrText xml:space="preserve"> PAGEREF _Toc501533380 \h </w:instrText>
        </w:r>
        <w:r w:rsidR="00B10B71">
          <w:rPr>
            <w:noProof/>
            <w:webHidden/>
          </w:rPr>
        </w:r>
        <w:r w:rsidR="00B10B71">
          <w:rPr>
            <w:noProof/>
            <w:webHidden/>
          </w:rPr>
          <w:fldChar w:fldCharType="separate"/>
        </w:r>
        <w:r w:rsidR="007917EC">
          <w:rPr>
            <w:noProof/>
            <w:webHidden/>
          </w:rPr>
          <w:t>23</w:t>
        </w:r>
        <w:r w:rsidR="00B10B71">
          <w:rPr>
            <w:noProof/>
            <w:webHidden/>
          </w:rPr>
          <w:fldChar w:fldCharType="end"/>
        </w:r>
      </w:hyperlink>
    </w:p>
    <w:p w14:paraId="0EBD61E6" w14:textId="5E99CB35" w:rsidR="00B10B71" w:rsidRDefault="00E11AAC">
      <w:pPr>
        <w:pStyle w:val="TOC2"/>
        <w:tabs>
          <w:tab w:val="left" w:pos="960"/>
          <w:tab w:val="right" w:leader="dot" w:pos="8774"/>
        </w:tabs>
        <w:rPr>
          <w:rFonts w:asciiTheme="minorHAnsi" w:hAnsiTheme="minorHAnsi"/>
          <w:noProof/>
          <w:sz w:val="22"/>
          <w:szCs w:val="22"/>
          <w:lang w:eastAsia="ja-JP"/>
        </w:rPr>
      </w:pPr>
      <w:hyperlink w:anchor="_Toc501533381" w:history="1">
        <w:r w:rsidR="00B10B71" w:rsidRPr="00F902DF">
          <w:rPr>
            <w:rStyle w:val="Hyperlink"/>
            <w:rFonts w:cs="Times New Roman"/>
            <w:noProof/>
          </w:rPr>
          <w:t>2.5</w:t>
        </w:r>
        <w:r w:rsidR="00B10B71">
          <w:rPr>
            <w:rFonts w:asciiTheme="minorHAnsi" w:hAnsiTheme="minorHAnsi"/>
            <w:noProof/>
            <w:sz w:val="22"/>
            <w:szCs w:val="22"/>
            <w:lang w:eastAsia="ja-JP"/>
          </w:rPr>
          <w:tab/>
        </w:r>
        <w:r w:rsidR="00B10B71" w:rsidRPr="00F902DF">
          <w:rPr>
            <w:rStyle w:val="Hyperlink"/>
            <w:rFonts w:cs="Times New Roman"/>
            <w:noProof/>
          </w:rPr>
          <w:t>SQL và NoSQL</w:t>
        </w:r>
        <w:r w:rsidR="00B10B71">
          <w:rPr>
            <w:noProof/>
            <w:webHidden/>
          </w:rPr>
          <w:tab/>
        </w:r>
        <w:r w:rsidR="00B10B71">
          <w:rPr>
            <w:noProof/>
            <w:webHidden/>
          </w:rPr>
          <w:fldChar w:fldCharType="begin"/>
        </w:r>
        <w:r w:rsidR="00B10B71">
          <w:rPr>
            <w:noProof/>
            <w:webHidden/>
          </w:rPr>
          <w:instrText xml:space="preserve"> PAGEREF _Toc501533381 \h </w:instrText>
        </w:r>
        <w:r w:rsidR="00B10B71">
          <w:rPr>
            <w:noProof/>
            <w:webHidden/>
          </w:rPr>
        </w:r>
        <w:r w:rsidR="00B10B71">
          <w:rPr>
            <w:noProof/>
            <w:webHidden/>
          </w:rPr>
          <w:fldChar w:fldCharType="separate"/>
        </w:r>
        <w:r w:rsidR="007917EC">
          <w:rPr>
            <w:noProof/>
            <w:webHidden/>
          </w:rPr>
          <w:t>25</w:t>
        </w:r>
        <w:r w:rsidR="00B10B71">
          <w:rPr>
            <w:noProof/>
            <w:webHidden/>
          </w:rPr>
          <w:fldChar w:fldCharType="end"/>
        </w:r>
      </w:hyperlink>
    </w:p>
    <w:p w14:paraId="12617EBD" w14:textId="5181884F" w:rsidR="00B10B71" w:rsidRDefault="00E11AAC">
      <w:pPr>
        <w:pStyle w:val="TOC2"/>
        <w:tabs>
          <w:tab w:val="left" w:pos="960"/>
          <w:tab w:val="right" w:leader="dot" w:pos="8774"/>
        </w:tabs>
        <w:rPr>
          <w:rFonts w:asciiTheme="minorHAnsi" w:hAnsiTheme="minorHAnsi"/>
          <w:noProof/>
          <w:sz w:val="22"/>
          <w:szCs w:val="22"/>
          <w:lang w:eastAsia="ja-JP"/>
        </w:rPr>
      </w:pPr>
      <w:hyperlink w:anchor="_Toc501533382" w:history="1">
        <w:r w:rsidR="00B10B71" w:rsidRPr="00F902DF">
          <w:rPr>
            <w:rStyle w:val="Hyperlink"/>
            <w:rFonts w:cs="Times New Roman"/>
            <w:noProof/>
          </w:rPr>
          <w:t>2.6</w:t>
        </w:r>
        <w:r w:rsidR="00B10B71">
          <w:rPr>
            <w:rFonts w:asciiTheme="minorHAnsi" w:hAnsiTheme="minorHAnsi"/>
            <w:noProof/>
            <w:sz w:val="22"/>
            <w:szCs w:val="22"/>
            <w:lang w:eastAsia="ja-JP"/>
          </w:rPr>
          <w:tab/>
        </w:r>
        <w:r w:rsidR="00B10B71" w:rsidRPr="00F902DF">
          <w:rPr>
            <w:rStyle w:val="Hyperlink"/>
            <w:rFonts w:cs="Times New Roman"/>
            <w:noProof/>
          </w:rPr>
          <w:t>Giải pháp lập trình phía server - Kiến trúc MVP</w:t>
        </w:r>
        <w:r w:rsidR="00B10B71">
          <w:rPr>
            <w:noProof/>
            <w:webHidden/>
          </w:rPr>
          <w:tab/>
        </w:r>
        <w:r w:rsidR="00B10B71">
          <w:rPr>
            <w:noProof/>
            <w:webHidden/>
          </w:rPr>
          <w:fldChar w:fldCharType="begin"/>
        </w:r>
        <w:r w:rsidR="00B10B71">
          <w:rPr>
            <w:noProof/>
            <w:webHidden/>
          </w:rPr>
          <w:instrText xml:space="preserve"> PAGEREF _Toc501533382 \h </w:instrText>
        </w:r>
        <w:r w:rsidR="00B10B71">
          <w:rPr>
            <w:noProof/>
            <w:webHidden/>
          </w:rPr>
        </w:r>
        <w:r w:rsidR="00B10B71">
          <w:rPr>
            <w:noProof/>
            <w:webHidden/>
          </w:rPr>
          <w:fldChar w:fldCharType="separate"/>
        </w:r>
        <w:r w:rsidR="007917EC">
          <w:rPr>
            <w:noProof/>
            <w:webHidden/>
          </w:rPr>
          <w:t>26</w:t>
        </w:r>
        <w:r w:rsidR="00B10B71">
          <w:rPr>
            <w:noProof/>
            <w:webHidden/>
          </w:rPr>
          <w:fldChar w:fldCharType="end"/>
        </w:r>
      </w:hyperlink>
    </w:p>
    <w:p w14:paraId="4147C565" w14:textId="356F16A4" w:rsidR="00B10B71" w:rsidRDefault="00E11AAC">
      <w:pPr>
        <w:pStyle w:val="TOC2"/>
        <w:tabs>
          <w:tab w:val="left" w:pos="960"/>
          <w:tab w:val="right" w:leader="dot" w:pos="8774"/>
        </w:tabs>
        <w:rPr>
          <w:rFonts w:asciiTheme="minorHAnsi" w:hAnsiTheme="minorHAnsi"/>
          <w:noProof/>
          <w:sz w:val="22"/>
          <w:szCs w:val="22"/>
          <w:lang w:eastAsia="ja-JP"/>
        </w:rPr>
      </w:pPr>
      <w:hyperlink w:anchor="_Toc501533383" w:history="1">
        <w:r w:rsidR="00B10B71" w:rsidRPr="00F902DF">
          <w:rPr>
            <w:rStyle w:val="Hyperlink"/>
            <w:rFonts w:cs="Times New Roman"/>
            <w:noProof/>
          </w:rPr>
          <w:t>2.7</w:t>
        </w:r>
        <w:r w:rsidR="00B10B71">
          <w:rPr>
            <w:rFonts w:asciiTheme="minorHAnsi" w:hAnsiTheme="minorHAnsi"/>
            <w:noProof/>
            <w:sz w:val="22"/>
            <w:szCs w:val="22"/>
            <w:lang w:eastAsia="ja-JP"/>
          </w:rPr>
          <w:tab/>
        </w:r>
        <w:r w:rsidR="00B10B71" w:rsidRPr="00F902DF">
          <w:rPr>
            <w:rStyle w:val="Hyperlink"/>
            <w:rFonts w:cs="Times New Roman"/>
            <w:noProof/>
          </w:rPr>
          <w:t>Giải pháp thiết kế giao diện - Material Design</w:t>
        </w:r>
        <w:r w:rsidR="00B10B71">
          <w:rPr>
            <w:noProof/>
            <w:webHidden/>
          </w:rPr>
          <w:tab/>
        </w:r>
        <w:r w:rsidR="00B10B71">
          <w:rPr>
            <w:noProof/>
            <w:webHidden/>
          </w:rPr>
          <w:fldChar w:fldCharType="begin"/>
        </w:r>
        <w:r w:rsidR="00B10B71">
          <w:rPr>
            <w:noProof/>
            <w:webHidden/>
          </w:rPr>
          <w:instrText xml:space="preserve"> PAGEREF _Toc501533383 \h </w:instrText>
        </w:r>
        <w:r w:rsidR="00B10B71">
          <w:rPr>
            <w:noProof/>
            <w:webHidden/>
          </w:rPr>
        </w:r>
        <w:r w:rsidR="00B10B71">
          <w:rPr>
            <w:noProof/>
            <w:webHidden/>
          </w:rPr>
          <w:fldChar w:fldCharType="separate"/>
        </w:r>
        <w:r w:rsidR="007917EC">
          <w:rPr>
            <w:noProof/>
            <w:webHidden/>
          </w:rPr>
          <w:t>27</w:t>
        </w:r>
        <w:r w:rsidR="00B10B71">
          <w:rPr>
            <w:noProof/>
            <w:webHidden/>
          </w:rPr>
          <w:fldChar w:fldCharType="end"/>
        </w:r>
      </w:hyperlink>
    </w:p>
    <w:p w14:paraId="796C7806" w14:textId="677C37FD" w:rsidR="00B10B71" w:rsidRDefault="00E11AAC">
      <w:pPr>
        <w:pStyle w:val="TOC1"/>
        <w:tabs>
          <w:tab w:val="left" w:pos="1680"/>
          <w:tab w:val="right" w:leader="dot" w:pos="8774"/>
        </w:tabs>
        <w:rPr>
          <w:rFonts w:asciiTheme="minorHAnsi" w:hAnsiTheme="minorHAnsi"/>
          <w:noProof/>
          <w:sz w:val="22"/>
          <w:szCs w:val="22"/>
          <w:lang w:eastAsia="ja-JP"/>
        </w:rPr>
      </w:pPr>
      <w:hyperlink w:anchor="_Toc501533384" w:history="1">
        <w:r w:rsidR="00B10B71" w:rsidRPr="00F902DF">
          <w:rPr>
            <w:rStyle w:val="Hyperlink"/>
            <w:rFonts w:cs="Times New Roman"/>
            <w:noProof/>
          </w:rPr>
          <w:t>CHƯƠNG 3.</w:t>
        </w:r>
        <w:r w:rsidR="00B10B71">
          <w:rPr>
            <w:rFonts w:asciiTheme="minorHAnsi" w:hAnsiTheme="minorHAnsi"/>
            <w:noProof/>
            <w:sz w:val="22"/>
            <w:szCs w:val="22"/>
            <w:lang w:eastAsia="ja-JP"/>
          </w:rPr>
          <w:tab/>
        </w:r>
        <w:r w:rsidR="00B10B71" w:rsidRPr="00F902DF">
          <w:rPr>
            <w:rStyle w:val="Hyperlink"/>
            <w:rFonts w:cs="Times New Roman"/>
            <w:noProof/>
          </w:rPr>
          <w:t xml:space="preserve">KHẢO SÁT VÀ </w:t>
        </w:r>
        <w:r w:rsidR="00B10B71" w:rsidRPr="00F902DF">
          <w:rPr>
            <w:rStyle w:val="Hyperlink"/>
            <w:rFonts w:cs="Times New Roman"/>
            <w:noProof/>
            <w:lang w:val="vi-VN"/>
          </w:rPr>
          <w:t xml:space="preserve">XÁC ĐỊNH </w:t>
        </w:r>
        <w:r w:rsidR="00B10B71" w:rsidRPr="00F902DF">
          <w:rPr>
            <w:rStyle w:val="Hyperlink"/>
            <w:rFonts w:cs="Times New Roman"/>
            <w:noProof/>
          </w:rPr>
          <w:t>YÊU CẦU BÀI TOÁN</w:t>
        </w:r>
        <w:r w:rsidR="00B10B71">
          <w:rPr>
            <w:noProof/>
            <w:webHidden/>
          </w:rPr>
          <w:tab/>
        </w:r>
        <w:r w:rsidR="00B10B71">
          <w:rPr>
            <w:noProof/>
            <w:webHidden/>
          </w:rPr>
          <w:fldChar w:fldCharType="begin"/>
        </w:r>
        <w:r w:rsidR="00B10B71">
          <w:rPr>
            <w:noProof/>
            <w:webHidden/>
          </w:rPr>
          <w:instrText xml:space="preserve"> PAGEREF _Toc501533384 \h </w:instrText>
        </w:r>
        <w:r w:rsidR="00B10B71">
          <w:rPr>
            <w:noProof/>
            <w:webHidden/>
          </w:rPr>
        </w:r>
        <w:r w:rsidR="00B10B71">
          <w:rPr>
            <w:noProof/>
            <w:webHidden/>
          </w:rPr>
          <w:fldChar w:fldCharType="separate"/>
        </w:r>
        <w:r w:rsidR="007917EC">
          <w:rPr>
            <w:noProof/>
            <w:webHidden/>
          </w:rPr>
          <w:t>29</w:t>
        </w:r>
        <w:r w:rsidR="00B10B71">
          <w:rPr>
            <w:noProof/>
            <w:webHidden/>
          </w:rPr>
          <w:fldChar w:fldCharType="end"/>
        </w:r>
      </w:hyperlink>
    </w:p>
    <w:p w14:paraId="51457132" w14:textId="07B3C621" w:rsidR="00B10B71" w:rsidRDefault="00E11AAC">
      <w:pPr>
        <w:pStyle w:val="TOC2"/>
        <w:tabs>
          <w:tab w:val="left" w:pos="960"/>
          <w:tab w:val="right" w:leader="dot" w:pos="8774"/>
        </w:tabs>
        <w:rPr>
          <w:rFonts w:asciiTheme="minorHAnsi" w:hAnsiTheme="minorHAnsi"/>
          <w:noProof/>
          <w:sz w:val="22"/>
          <w:szCs w:val="22"/>
          <w:lang w:eastAsia="ja-JP"/>
        </w:rPr>
      </w:pPr>
      <w:hyperlink w:anchor="_Toc501533385" w:history="1">
        <w:r w:rsidR="00B10B71" w:rsidRPr="00F902DF">
          <w:rPr>
            <w:rStyle w:val="Hyperlink"/>
            <w:rFonts w:cs="Times New Roman"/>
            <w:noProof/>
            <w:lang w:val="vi-VN"/>
          </w:rPr>
          <w:t>3.1</w:t>
        </w:r>
        <w:r w:rsidR="00B10B71">
          <w:rPr>
            <w:rFonts w:asciiTheme="minorHAnsi" w:hAnsiTheme="minorHAnsi"/>
            <w:noProof/>
            <w:sz w:val="22"/>
            <w:szCs w:val="22"/>
            <w:lang w:eastAsia="ja-JP"/>
          </w:rPr>
          <w:tab/>
        </w:r>
        <w:r w:rsidR="00B10B71" w:rsidRPr="00F902DF">
          <w:rPr>
            <w:rStyle w:val="Hyperlink"/>
            <w:rFonts w:cs="Times New Roman"/>
            <w:noProof/>
            <w:lang w:val="vi-VN"/>
          </w:rPr>
          <w:t xml:space="preserve">Khảo sát </w:t>
        </w:r>
        <w:r w:rsidR="00B10B71" w:rsidRPr="00F902DF">
          <w:rPr>
            <w:rStyle w:val="Hyperlink"/>
            <w:rFonts w:cs="Times New Roman"/>
            <w:noProof/>
          </w:rPr>
          <w:t>một số hệ thống hiện có</w:t>
        </w:r>
        <w:r w:rsidR="00B10B71">
          <w:rPr>
            <w:noProof/>
            <w:webHidden/>
          </w:rPr>
          <w:tab/>
        </w:r>
        <w:r w:rsidR="00B10B71">
          <w:rPr>
            <w:noProof/>
            <w:webHidden/>
          </w:rPr>
          <w:fldChar w:fldCharType="begin"/>
        </w:r>
        <w:r w:rsidR="00B10B71">
          <w:rPr>
            <w:noProof/>
            <w:webHidden/>
          </w:rPr>
          <w:instrText xml:space="preserve"> PAGEREF _Toc501533385 \h </w:instrText>
        </w:r>
        <w:r w:rsidR="00B10B71">
          <w:rPr>
            <w:noProof/>
            <w:webHidden/>
          </w:rPr>
        </w:r>
        <w:r w:rsidR="00B10B71">
          <w:rPr>
            <w:noProof/>
            <w:webHidden/>
          </w:rPr>
          <w:fldChar w:fldCharType="separate"/>
        </w:r>
        <w:r w:rsidR="007917EC">
          <w:rPr>
            <w:noProof/>
            <w:webHidden/>
          </w:rPr>
          <w:t>29</w:t>
        </w:r>
        <w:r w:rsidR="00B10B71">
          <w:rPr>
            <w:noProof/>
            <w:webHidden/>
          </w:rPr>
          <w:fldChar w:fldCharType="end"/>
        </w:r>
      </w:hyperlink>
    </w:p>
    <w:p w14:paraId="70145E1B" w14:textId="100C1A61" w:rsidR="00B10B71" w:rsidRDefault="00E11AAC">
      <w:pPr>
        <w:pStyle w:val="TOC2"/>
        <w:tabs>
          <w:tab w:val="left" w:pos="960"/>
          <w:tab w:val="right" w:leader="dot" w:pos="8774"/>
        </w:tabs>
        <w:rPr>
          <w:rFonts w:asciiTheme="minorHAnsi" w:hAnsiTheme="minorHAnsi"/>
          <w:noProof/>
          <w:sz w:val="22"/>
          <w:szCs w:val="22"/>
          <w:lang w:eastAsia="ja-JP"/>
        </w:rPr>
      </w:pPr>
      <w:hyperlink w:anchor="_Toc501533392" w:history="1">
        <w:r w:rsidR="00B10B71" w:rsidRPr="00F902DF">
          <w:rPr>
            <w:rStyle w:val="Hyperlink"/>
            <w:rFonts w:cs="Times New Roman"/>
            <w:noProof/>
            <w:lang w:val="vi-VN"/>
          </w:rPr>
          <w:t>3.2</w:t>
        </w:r>
        <w:r w:rsidR="00B10B71">
          <w:rPr>
            <w:rFonts w:asciiTheme="minorHAnsi" w:hAnsiTheme="minorHAnsi"/>
            <w:noProof/>
            <w:sz w:val="22"/>
            <w:szCs w:val="22"/>
            <w:lang w:eastAsia="ja-JP"/>
          </w:rPr>
          <w:tab/>
        </w:r>
        <w:r w:rsidR="00B10B71" w:rsidRPr="00F902DF">
          <w:rPr>
            <w:rStyle w:val="Hyperlink"/>
            <w:rFonts w:cs="Times New Roman"/>
            <w:noProof/>
            <w:lang w:val="vi-VN"/>
          </w:rPr>
          <w:t>Phân tích yêu cầu của bài toán</w:t>
        </w:r>
        <w:r w:rsidR="00B10B71">
          <w:rPr>
            <w:noProof/>
            <w:webHidden/>
          </w:rPr>
          <w:tab/>
        </w:r>
        <w:r w:rsidR="00B10B71">
          <w:rPr>
            <w:noProof/>
            <w:webHidden/>
          </w:rPr>
          <w:fldChar w:fldCharType="begin"/>
        </w:r>
        <w:r w:rsidR="00B10B71">
          <w:rPr>
            <w:noProof/>
            <w:webHidden/>
          </w:rPr>
          <w:instrText xml:space="preserve"> PAGEREF _Toc501533392 \h </w:instrText>
        </w:r>
        <w:r w:rsidR="00B10B71">
          <w:rPr>
            <w:noProof/>
            <w:webHidden/>
          </w:rPr>
        </w:r>
        <w:r w:rsidR="00B10B71">
          <w:rPr>
            <w:noProof/>
            <w:webHidden/>
          </w:rPr>
          <w:fldChar w:fldCharType="separate"/>
        </w:r>
        <w:r w:rsidR="007917EC">
          <w:rPr>
            <w:noProof/>
            <w:webHidden/>
          </w:rPr>
          <w:t>31</w:t>
        </w:r>
        <w:r w:rsidR="00B10B71">
          <w:rPr>
            <w:noProof/>
            <w:webHidden/>
          </w:rPr>
          <w:fldChar w:fldCharType="end"/>
        </w:r>
      </w:hyperlink>
    </w:p>
    <w:p w14:paraId="586B34EF" w14:textId="6C51638A" w:rsidR="00B10B71" w:rsidRDefault="00E11AAC">
      <w:pPr>
        <w:pStyle w:val="TOC3"/>
        <w:rPr>
          <w:rFonts w:asciiTheme="minorHAnsi" w:hAnsiTheme="minorHAnsi"/>
          <w:noProof/>
          <w:sz w:val="22"/>
          <w:szCs w:val="22"/>
          <w:lang w:eastAsia="ja-JP"/>
        </w:rPr>
      </w:pPr>
      <w:hyperlink w:anchor="_Toc501533393" w:history="1">
        <w:r w:rsidR="00B10B71" w:rsidRPr="00F902DF">
          <w:rPr>
            <w:rStyle w:val="Hyperlink"/>
            <w:noProof/>
            <w:lang w:val="vi-VN"/>
          </w:rPr>
          <w:t>3.2.1</w:t>
        </w:r>
        <w:r w:rsidR="00B10B71">
          <w:rPr>
            <w:rFonts w:asciiTheme="minorHAnsi" w:hAnsiTheme="minorHAnsi"/>
            <w:noProof/>
            <w:sz w:val="22"/>
            <w:szCs w:val="22"/>
            <w:lang w:eastAsia="ja-JP"/>
          </w:rPr>
          <w:tab/>
        </w:r>
        <w:r w:rsidR="00B10B71" w:rsidRPr="00F902DF">
          <w:rPr>
            <w:rStyle w:val="Hyperlink"/>
            <w:noProof/>
            <w:lang w:val="vi-VN"/>
          </w:rPr>
          <w:t>Phân tích người dùng (user) của hệ thống</w:t>
        </w:r>
        <w:r w:rsidR="00B10B71">
          <w:rPr>
            <w:noProof/>
            <w:webHidden/>
          </w:rPr>
          <w:tab/>
        </w:r>
        <w:r w:rsidR="00B10B71">
          <w:rPr>
            <w:noProof/>
            <w:webHidden/>
          </w:rPr>
          <w:fldChar w:fldCharType="begin"/>
        </w:r>
        <w:r w:rsidR="00B10B71">
          <w:rPr>
            <w:noProof/>
            <w:webHidden/>
          </w:rPr>
          <w:instrText xml:space="preserve"> PAGEREF _Toc501533393 \h </w:instrText>
        </w:r>
        <w:r w:rsidR="00B10B71">
          <w:rPr>
            <w:noProof/>
            <w:webHidden/>
          </w:rPr>
        </w:r>
        <w:r w:rsidR="00B10B71">
          <w:rPr>
            <w:noProof/>
            <w:webHidden/>
          </w:rPr>
          <w:fldChar w:fldCharType="separate"/>
        </w:r>
        <w:r w:rsidR="007917EC">
          <w:rPr>
            <w:noProof/>
            <w:webHidden/>
          </w:rPr>
          <w:t>31</w:t>
        </w:r>
        <w:r w:rsidR="00B10B71">
          <w:rPr>
            <w:noProof/>
            <w:webHidden/>
          </w:rPr>
          <w:fldChar w:fldCharType="end"/>
        </w:r>
      </w:hyperlink>
    </w:p>
    <w:p w14:paraId="23DA89DF" w14:textId="73D75531" w:rsidR="00B10B71" w:rsidRDefault="00E11AAC">
      <w:pPr>
        <w:pStyle w:val="TOC3"/>
        <w:rPr>
          <w:rFonts w:asciiTheme="minorHAnsi" w:hAnsiTheme="minorHAnsi"/>
          <w:noProof/>
          <w:sz w:val="22"/>
          <w:szCs w:val="22"/>
          <w:lang w:eastAsia="ja-JP"/>
        </w:rPr>
      </w:pPr>
      <w:hyperlink w:anchor="_Toc501533394" w:history="1">
        <w:r w:rsidR="00B10B71" w:rsidRPr="00F902DF">
          <w:rPr>
            <w:rStyle w:val="Hyperlink"/>
            <w:noProof/>
            <w:lang w:val="vi-VN"/>
          </w:rPr>
          <w:t>3.2.2</w:t>
        </w:r>
        <w:r w:rsidR="00B10B71">
          <w:rPr>
            <w:rFonts w:asciiTheme="minorHAnsi" w:hAnsiTheme="minorHAnsi"/>
            <w:noProof/>
            <w:sz w:val="22"/>
            <w:szCs w:val="22"/>
            <w:lang w:eastAsia="ja-JP"/>
          </w:rPr>
          <w:tab/>
        </w:r>
        <w:r w:rsidR="00B10B71" w:rsidRPr="00F902DF">
          <w:rPr>
            <w:rStyle w:val="Hyperlink"/>
            <w:noProof/>
          </w:rPr>
          <w:t>B</w:t>
        </w:r>
        <w:r w:rsidR="00B10B71" w:rsidRPr="00F902DF">
          <w:rPr>
            <w:rStyle w:val="Hyperlink"/>
            <w:noProof/>
            <w:lang w:val="vi-VN"/>
          </w:rPr>
          <w:t>iểu đồ use case tổng quan</w:t>
        </w:r>
        <w:r w:rsidR="00B10B71">
          <w:rPr>
            <w:noProof/>
            <w:webHidden/>
          </w:rPr>
          <w:tab/>
        </w:r>
        <w:r w:rsidR="00B10B71">
          <w:rPr>
            <w:noProof/>
            <w:webHidden/>
          </w:rPr>
          <w:fldChar w:fldCharType="begin"/>
        </w:r>
        <w:r w:rsidR="00B10B71">
          <w:rPr>
            <w:noProof/>
            <w:webHidden/>
          </w:rPr>
          <w:instrText xml:space="preserve"> PAGEREF _Toc501533394 \h </w:instrText>
        </w:r>
        <w:r w:rsidR="00B10B71">
          <w:rPr>
            <w:noProof/>
            <w:webHidden/>
          </w:rPr>
        </w:r>
        <w:r w:rsidR="00B10B71">
          <w:rPr>
            <w:noProof/>
            <w:webHidden/>
          </w:rPr>
          <w:fldChar w:fldCharType="separate"/>
        </w:r>
        <w:r w:rsidR="007917EC">
          <w:rPr>
            <w:noProof/>
            <w:webHidden/>
          </w:rPr>
          <w:t>31</w:t>
        </w:r>
        <w:r w:rsidR="00B10B71">
          <w:rPr>
            <w:noProof/>
            <w:webHidden/>
          </w:rPr>
          <w:fldChar w:fldCharType="end"/>
        </w:r>
      </w:hyperlink>
    </w:p>
    <w:p w14:paraId="11E7E9B6" w14:textId="4EDDD27D" w:rsidR="00B10B71" w:rsidRDefault="00E11AAC">
      <w:pPr>
        <w:pStyle w:val="TOC3"/>
        <w:rPr>
          <w:rFonts w:asciiTheme="minorHAnsi" w:hAnsiTheme="minorHAnsi"/>
          <w:noProof/>
          <w:sz w:val="22"/>
          <w:szCs w:val="22"/>
          <w:lang w:eastAsia="ja-JP"/>
        </w:rPr>
      </w:pPr>
      <w:hyperlink w:anchor="_Toc501533395" w:history="1">
        <w:r w:rsidR="00B10B71" w:rsidRPr="00F902DF">
          <w:rPr>
            <w:rStyle w:val="Hyperlink"/>
            <w:rFonts w:cs="Times New Roman"/>
            <w:noProof/>
          </w:rPr>
          <w:t>3.2.3</w:t>
        </w:r>
        <w:r w:rsidR="00B10B71">
          <w:rPr>
            <w:rFonts w:asciiTheme="minorHAnsi" w:hAnsiTheme="minorHAnsi"/>
            <w:noProof/>
            <w:sz w:val="22"/>
            <w:szCs w:val="22"/>
            <w:lang w:eastAsia="ja-JP"/>
          </w:rPr>
          <w:tab/>
        </w:r>
        <w:r w:rsidR="00B10B71" w:rsidRPr="00F902DF">
          <w:rPr>
            <w:rStyle w:val="Hyperlink"/>
            <w:rFonts w:cs="Times New Roman"/>
            <w:noProof/>
          </w:rPr>
          <w:t>Biểu đồ use case phân rã</w:t>
        </w:r>
        <w:r w:rsidR="00B10B71">
          <w:rPr>
            <w:noProof/>
            <w:webHidden/>
          </w:rPr>
          <w:tab/>
        </w:r>
        <w:r w:rsidR="00B10B71">
          <w:rPr>
            <w:noProof/>
            <w:webHidden/>
          </w:rPr>
          <w:fldChar w:fldCharType="begin"/>
        </w:r>
        <w:r w:rsidR="00B10B71">
          <w:rPr>
            <w:noProof/>
            <w:webHidden/>
          </w:rPr>
          <w:instrText xml:space="preserve"> PAGEREF _Toc501533395 \h </w:instrText>
        </w:r>
        <w:r w:rsidR="00B10B71">
          <w:rPr>
            <w:noProof/>
            <w:webHidden/>
          </w:rPr>
        </w:r>
        <w:r w:rsidR="00B10B71">
          <w:rPr>
            <w:noProof/>
            <w:webHidden/>
          </w:rPr>
          <w:fldChar w:fldCharType="separate"/>
        </w:r>
        <w:r w:rsidR="007917EC">
          <w:rPr>
            <w:noProof/>
            <w:webHidden/>
          </w:rPr>
          <w:t>33</w:t>
        </w:r>
        <w:r w:rsidR="00B10B71">
          <w:rPr>
            <w:noProof/>
            <w:webHidden/>
          </w:rPr>
          <w:fldChar w:fldCharType="end"/>
        </w:r>
      </w:hyperlink>
    </w:p>
    <w:p w14:paraId="08FD995A" w14:textId="027A1C17" w:rsidR="00B10B71" w:rsidRDefault="00E11AAC">
      <w:pPr>
        <w:pStyle w:val="TOC3"/>
        <w:rPr>
          <w:rFonts w:asciiTheme="minorHAnsi" w:hAnsiTheme="minorHAnsi"/>
          <w:noProof/>
          <w:sz w:val="22"/>
          <w:szCs w:val="22"/>
          <w:lang w:eastAsia="ja-JP"/>
        </w:rPr>
      </w:pPr>
      <w:hyperlink w:anchor="_Toc501533396" w:history="1">
        <w:r w:rsidR="00B10B71" w:rsidRPr="00F902DF">
          <w:rPr>
            <w:rStyle w:val="Hyperlink"/>
            <w:rFonts w:cs="Times New Roman"/>
            <w:noProof/>
          </w:rPr>
          <w:t>3.2.4</w:t>
        </w:r>
        <w:r w:rsidR="00B10B71">
          <w:rPr>
            <w:rFonts w:asciiTheme="minorHAnsi" w:hAnsiTheme="minorHAnsi"/>
            <w:noProof/>
            <w:sz w:val="22"/>
            <w:szCs w:val="22"/>
            <w:lang w:eastAsia="ja-JP"/>
          </w:rPr>
          <w:tab/>
        </w:r>
        <w:r w:rsidR="00B10B71" w:rsidRPr="00F902DF">
          <w:rPr>
            <w:rStyle w:val="Hyperlink"/>
            <w:rFonts w:cs="Times New Roman"/>
            <w:noProof/>
          </w:rPr>
          <w:t>Quy trình nghiệp vụ</w:t>
        </w:r>
        <w:r w:rsidR="00B10B71">
          <w:rPr>
            <w:noProof/>
            <w:webHidden/>
          </w:rPr>
          <w:tab/>
        </w:r>
        <w:r w:rsidR="00B10B71">
          <w:rPr>
            <w:noProof/>
            <w:webHidden/>
          </w:rPr>
          <w:fldChar w:fldCharType="begin"/>
        </w:r>
        <w:r w:rsidR="00B10B71">
          <w:rPr>
            <w:noProof/>
            <w:webHidden/>
          </w:rPr>
          <w:instrText xml:space="preserve"> PAGEREF _Toc501533396 \h </w:instrText>
        </w:r>
        <w:r w:rsidR="00B10B71">
          <w:rPr>
            <w:noProof/>
            <w:webHidden/>
          </w:rPr>
        </w:r>
        <w:r w:rsidR="00B10B71">
          <w:rPr>
            <w:noProof/>
            <w:webHidden/>
          </w:rPr>
          <w:fldChar w:fldCharType="separate"/>
        </w:r>
        <w:r w:rsidR="007917EC">
          <w:rPr>
            <w:noProof/>
            <w:webHidden/>
          </w:rPr>
          <w:t>35</w:t>
        </w:r>
        <w:r w:rsidR="00B10B71">
          <w:rPr>
            <w:noProof/>
            <w:webHidden/>
          </w:rPr>
          <w:fldChar w:fldCharType="end"/>
        </w:r>
      </w:hyperlink>
    </w:p>
    <w:p w14:paraId="03F0C7F3" w14:textId="54786E81" w:rsidR="00B10B71" w:rsidRDefault="00E11AAC">
      <w:pPr>
        <w:pStyle w:val="TOC2"/>
        <w:tabs>
          <w:tab w:val="left" w:pos="960"/>
          <w:tab w:val="right" w:leader="dot" w:pos="8774"/>
        </w:tabs>
        <w:rPr>
          <w:rFonts w:asciiTheme="minorHAnsi" w:hAnsiTheme="minorHAnsi"/>
          <w:noProof/>
          <w:sz w:val="22"/>
          <w:szCs w:val="22"/>
          <w:lang w:eastAsia="ja-JP"/>
        </w:rPr>
      </w:pPr>
      <w:hyperlink w:anchor="_Toc501533397" w:history="1">
        <w:r w:rsidR="00B10B71" w:rsidRPr="00F902DF">
          <w:rPr>
            <w:rStyle w:val="Hyperlink"/>
            <w:rFonts w:cs="Times New Roman"/>
            <w:noProof/>
            <w:lang w:val="vi-VN"/>
          </w:rPr>
          <w:t>3.3</w:t>
        </w:r>
        <w:r w:rsidR="00B10B71">
          <w:rPr>
            <w:rFonts w:asciiTheme="minorHAnsi" w:hAnsiTheme="minorHAnsi"/>
            <w:noProof/>
            <w:sz w:val="22"/>
            <w:szCs w:val="22"/>
            <w:lang w:eastAsia="ja-JP"/>
          </w:rPr>
          <w:tab/>
        </w:r>
        <w:r w:rsidR="00B10B71" w:rsidRPr="00F902DF">
          <w:rPr>
            <w:rStyle w:val="Hyperlink"/>
            <w:rFonts w:cs="Times New Roman"/>
            <w:noProof/>
            <w:lang w:val="vi-VN"/>
          </w:rPr>
          <w:t>Phân tích chi tiết yêu cầu người dùng (users)</w:t>
        </w:r>
        <w:r w:rsidR="00B10B71">
          <w:rPr>
            <w:noProof/>
            <w:webHidden/>
          </w:rPr>
          <w:tab/>
        </w:r>
        <w:r w:rsidR="00B10B71">
          <w:rPr>
            <w:noProof/>
            <w:webHidden/>
          </w:rPr>
          <w:fldChar w:fldCharType="begin"/>
        </w:r>
        <w:r w:rsidR="00B10B71">
          <w:rPr>
            <w:noProof/>
            <w:webHidden/>
          </w:rPr>
          <w:instrText xml:space="preserve"> PAGEREF _Toc501533397 \h </w:instrText>
        </w:r>
        <w:r w:rsidR="00B10B71">
          <w:rPr>
            <w:noProof/>
            <w:webHidden/>
          </w:rPr>
        </w:r>
        <w:r w:rsidR="00B10B71">
          <w:rPr>
            <w:noProof/>
            <w:webHidden/>
          </w:rPr>
          <w:fldChar w:fldCharType="separate"/>
        </w:r>
        <w:r w:rsidR="007917EC">
          <w:rPr>
            <w:noProof/>
            <w:webHidden/>
          </w:rPr>
          <w:t>37</w:t>
        </w:r>
        <w:r w:rsidR="00B10B71">
          <w:rPr>
            <w:noProof/>
            <w:webHidden/>
          </w:rPr>
          <w:fldChar w:fldCharType="end"/>
        </w:r>
      </w:hyperlink>
    </w:p>
    <w:p w14:paraId="473355DF" w14:textId="0E817040" w:rsidR="00B10B71" w:rsidRDefault="00E11AAC">
      <w:pPr>
        <w:pStyle w:val="TOC3"/>
        <w:rPr>
          <w:rFonts w:asciiTheme="minorHAnsi" w:hAnsiTheme="minorHAnsi"/>
          <w:noProof/>
          <w:sz w:val="22"/>
          <w:szCs w:val="22"/>
          <w:lang w:eastAsia="ja-JP"/>
        </w:rPr>
      </w:pPr>
      <w:hyperlink w:anchor="_Toc501533398" w:history="1">
        <w:r w:rsidR="00B10B71" w:rsidRPr="00F902DF">
          <w:rPr>
            <w:rStyle w:val="Hyperlink"/>
            <w:rFonts w:cs="Times New Roman"/>
            <w:noProof/>
          </w:rPr>
          <w:t>3.3.1</w:t>
        </w:r>
        <w:r w:rsidR="00B10B71">
          <w:rPr>
            <w:rFonts w:asciiTheme="minorHAnsi" w:hAnsiTheme="minorHAnsi"/>
            <w:noProof/>
            <w:sz w:val="22"/>
            <w:szCs w:val="22"/>
            <w:lang w:eastAsia="ja-JP"/>
          </w:rPr>
          <w:tab/>
        </w:r>
        <w:r w:rsidR="00B10B71" w:rsidRPr="00F902DF">
          <w:rPr>
            <w:rStyle w:val="Hyperlink"/>
            <w:rFonts w:cs="Times New Roman"/>
            <w:noProof/>
          </w:rPr>
          <w:t>Đặc tả use case UC001 – Đăng ký tài khoản</w:t>
        </w:r>
        <w:r w:rsidR="00B10B71">
          <w:rPr>
            <w:noProof/>
            <w:webHidden/>
          </w:rPr>
          <w:tab/>
        </w:r>
        <w:r w:rsidR="00B10B71">
          <w:rPr>
            <w:noProof/>
            <w:webHidden/>
          </w:rPr>
          <w:fldChar w:fldCharType="begin"/>
        </w:r>
        <w:r w:rsidR="00B10B71">
          <w:rPr>
            <w:noProof/>
            <w:webHidden/>
          </w:rPr>
          <w:instrText xml:space="preserve"> PAGEREF _Toc501533398 \h </w:instrText>
        </w:r>
        <w:r w:rsidR="00B10B71">
          <w:rPr>
            <w:noProof/>
            <w:webHidden/>
          </w:rPr>
        </w:r>
        <w:r w:rsidR="00B10B71">
          <w:rPr>
            <w:noProof/>
            <w:webHidden/>
          </w:rPr>
          <w:fldChar w:fldCharType="separate"/>
        </w:r>
        <w:r w:rsidR="007917EC">
          <w:rPr>
            <w:noProof/>
            <w:webHidden/>
          </w:rPr>
          <w:t>37</w:t>
        </w:r>
        <w:r w:rsidR="00B10B71">
          <w:rPr>
            <w:noProof/>
            <w:webHidden/>
          </w:rPr>
          <w:fldChar w:fldCharType="end"/>
        </w:r>
      </w:hyperlink>
    </w:p>
    <w:p w14:paraId="17722661" w14:textId="4523FC84" w:rsidR="00B10B71" w:rsidRDefault="00E11AAC">
      <w:pPr>
        <w:pStyle w:val="TOC3"/>
        <w:rPr>
          <w:rFonts w:asciiTheme="minorHAnsi" w:hAnsiTheme="minorHAnsi"/>
          <w:noProof/>
          <w:sz w:val="22"/>
          <w:szCs w:val="22"/>
          <w:lang w:eastAsia="ja-JP"/>
        </w:rPr>
      </w:pPr>
      <w:hyperlink w:anchor="_Toc501533399" w:history="1">
        <w:r w:rsidR="00B10B71" w:rsidRPr="00F902DF">
          <w:rPr>
            <w:rStyle w:val="Hyperlink"/>
            <w:rFonts w:cs="Times New Roman"/>
            <w:noProof/>
          </w:rPr>
          <w:t>3.3.2</w:t>
        </w:r>
        <w:r w:rsidR="00B10B71">
          <w:rPr>
            <w:rFonts w:asciiTheme="minorHAnsi" w:hAnsiTheme="minorHAnsi"/>
            <w:noProof/>
            <w:sz w:val="22"/>
            <w:szCs w:val="22"/>
            <w:lang w:eastAsia="ja-JP"/>
          </w:rPr>
          <w:tab/>
        </w:r>
        <w:r w:rsidR="00B10B71" w:rsidRPr="00F902DF">
          <w:rPr>
            <w:rStyle w:val="Hyperlink"/>
            <w:rFonts w:cs="Times New Roman"/>
            <w:noProof/>
          </w:rPr>
          <w:t>Đặc tả use case UC002 – Đăng nhập</w:t>
        </w:r>
        <w:r w:rsidR="00B10B71">
          <w:rPr>
            <w:noProof/>
            <w:webHidden/>
          </w:rPr>
          <w:tab/>
        </w:r>
        <w:r w:rsidR="00B10B71">
          <w:rPr>
            <w:noProof/>
            <w:webHidden/>
          </w:rPr>
          <w:fldChar w:fldCharType="begin"/>
        </w:r>
        <w:r w:rsidR="00B10B71">
          <w:rPr>
            <w:noProof/>
            <w:webHidden/>
          </w:rPr>
          <w:instrText xml:space="preserve"> PAGEREF _Toc501533399 \h </w:instrText>
        </w:r>
        <w:r w:rsidR="00B10B71">
          <w:rPr>
            <w:noProof/>
            <w:webHidden/>
          </w:rPr>
        </w:r>
        <w:r w:rsidR="00B10B71">
          <w:rPr>
            <w:noProof/>
            <w:webHidden/>
          </w:rPr>
          <w:fldChar w:fldCharType="separate"/>
        </w:r>
        <w:r w:rsidR="007917EC">
          <w:rPr>
            <w:noProof/>
            <w:webHidden/>
          </w:rPr>
          <w:t>38</w:t>
        </w:r>
        <w:r w:rsidR="00B10B71">
          <w:rPr>
            <w:noProof/>
            <w:webHidden/>
          </w:rPr>
          <w:fldChar w:fldCharType="end"/>
        </w:r>
      </w:hyperlink>
    </w:p>
    <w:p w14:paraId="11370CF7" w14:textId="2E88BBC7" w:rsidR="00B10B71" w:rsidRDefault="00E11AAC">
      <w:pPr>
        <w:pStyle w:val="TOC3"/>
        <w:rPr>
          <w:rFonts w:asciiTheme="minorHAnsi" w:hAnsiTheme="minorHAnsi"/>
          <w:noProof/>
          <w:sz w:val="22"/>
          <w:szCs w:val="22"/>
          <w:lang w:eastAsia="ja-JP"/>
        </w:rPr>
      </w:pPr>
      <w:hyperlink w:anchor="_Toc501533400" w:history="1">
        <w:r w:rsidR="00B10B71" w:rsidRPr="00F902DF">
          <w:rPr>
            <w:rStyle w:val="Hyperlink"/>
            <w:rFonts w:cs="Times New Roman"/>
            <w:noProof/>
          </w:rPr>
          <w:t>3.3.3</w:t>
        </w:r>
        <w:r w:rsidR="00B10B71">
          <w:rPr>
            <w:rFonts w:asciiTheme="minorHAnsi" w:hAnsiTheme="minorHAnsi"/>
            <w:noProof/>
            <w:sz w:val="22"/>
            <w:szCs w:val="22"/>
            <w:lang w:eastAsia="ja-JP"/>
          </w:rPr>
          <w:tab/>
        </w:r>
        <w:r w:rsidR="00B10B71" w:rsidRPr="00F902DF">
          <w:rPr>
            <w:rStyle w:val="Hyperlink"/>
            <w:rFonts w:cs="Times New Roman"/>
            <w:noProof/>
          </w:rPr>
          <w:t>Đặc tả use case UC003 – Tìm kiếm dịch vụ</w:t>
        </w:r>
        <w:r w:rsidR="00B10B71">
          <w:rPr>
            <w:noProof/>
            <w:webHidden/>
          </w:rPr>
          <w:tab/>
        </w:r>
        <w:r w:rsidR="00B10B71">
          <w:rPr>
            <w:noProof/>
            <w:webHidden/>
          </w:rPr>
          <w:fldChar w:fldCharType="begin"/>
        </w:r>
        <w:r w:rsidR="00B10B71">
          <w:rPr>
            <w:noProof/>
            <w:webHidden/>
          </w:rPr>
          <w:instrText xml:space="preserve"> PAGEREF _Toc501533400 \h </w:instrText>
        </w:r>
        <w:r w:rsidR="00B10B71">
          <w:rPr>
            <w:noProof/>
            <w:webHidden/>
          </w:rPr>
        </w:r>
        <w:r w:rsidR="00B10B71">
          <w:rPr>
            <w:noProof/>
            <w:webHidden/>
          </w:rPr>
          <w:fldChar w:fldCharType="separate"/>
        </w:r>
        <w:r w:rsidR="007917EC">
          <w:rPr>
            <w:noProof/>
            <w:webHidden/>
          </w:rPr>
          <w:t>38</w:t>
        </w:r>
        <w:r w:rsidR="00B10B71">
          <w:rPr>
            <w:noProof/>
            <w:webHidden/>
          </w:rPr>
          <w:fldChar w:fldCharType="end"/>
        </w:r>
      </w:hyperlink>
    </w:p>
    <w:p w14:paraId="07F91C47" w14:textId="4EB54256" w:rsidR="00B10B71" w:rsidRDefault="00E11AAC">
      <w:pPr>
        <w:pStyle w:val="TOC3"/>
        <w:rPr>
          <w:rFonts w:asciiTheme="minorHAnsi" w:hAnsiTheme="minorHAnsi"/>
          <w:noProof/>
          <w:sz w:val="22"/>
          <w:szCs w:val="22"/>
          <w:lang w:eastAsia="ja-JP"/>
        </w:rPr>
      </w:pPr>
      <w:hyperlink w:anchor="_Toc501533401" w:history="1">
        <w:r w:rsidR="00B10B71" w:rsidRPr="00F902DF">
          <w:rPr>
            <w:rStyle w:val="Hyperlink"/>
            <w:rFonts w:cs="Times New Roman"/>
            <w:noProof/>
          </w:rPr>
          <w:t>3.3.4</w:t>
        </w:r>
        <w:r w:rsidR="00B10B71">
          <w:rPr>
            <w:rFonts w:asciiTheme="minorHAnsi" w:hAnsiTheme="minorHAnsi"/>
            <w:noProof/>
            <w:sz w:val="22"/>
            <w:szCs w:val="22"/>
            <w:lang w:eastAsia="ja-JP"/>
          </w:rPr>
          <w:tab/>
        </w:r>
        <w:r w:rsidR="00B10B71" w:rsidRPr="00F902DF">
          <w:rPr>
            <w:rStyle w:val="Hyperlink"/>
            <w:rFonts w:cs="Times New Roman"/>
            <w:noProof/>
          </w:rPr>
          <w:t>Đặc tả use case UC004 – Thêm dịch vụ</w:t>
        </w:r>
        <w:r w:rsidR="00B10B71">
          <w:rPr>
            <w:noProof/>
            <w:webHidden/>
          </w:rPr>
          <w:tab/>
        </w:r>
        <w:r w:rsidR="00B10B71">
          <w:rPr>
            <w:noProof/>
            <w:webHidden/>
          </w:rPr>
          <w:fldChar w:fldCharType="begin"/>
        </w:r>
        <w:r w:rsidR="00B10B71">
          <w:rPr>
            <w:noProof/>
            <w:webHidden/>
          </w:rPr>
          <w:instrText xml:space="preserve"> PAGEREF _Toc501533401 \h </w:instrText>
        </w:r>
        <w:r w:rsidR="00B10B71">
          <w:rPr>
            <w:noProof/>
            <w:webHidden/>
          </w:rPr>
        </w:r>
        <w:r w:rsidR="00B10B71">
          <w:rPr>
            <w:noProof/>
            <w:webHidden/>
          </w:rPr>
          <w:fldChar w:fldCharType="separate"/>
        </w:r>
        <w:r w:rsidR="007917EC">
          <w:rPr>
            <w:noProof/>
            <w:webHidden/>
          </w:rPr>
          <w:t>39</w:t>
        </w:r>
        <w:r w:rsidR="00B10B71">
          <w:rPr>
            <w:noProof/>
            <w:webHidden/>
          </w:rPr>
          <w:fldChar w:fldCharType="end"/>
        </w:r>
      </w:hyperlink>
    </w:p>
    <w:p w14:paraId="7ABE7A46" w14:textId="1FEA44AB" w:rsidR="00B10B71" w:rsidRDefault="00E11AAC">
      <w:pPr>
        <w:pStyle w:val="TOC3"/>
        <w:rPr>
          <w:rFonts w:asciiTheme="minorHAnsi" w:hAnsiTheme="minorHAnsi"/>
          <w:noProof/>
          <w:sz w:val="22"/>
          <w:szCs w:val="22"/>
          <w:lang w:eastAsia="ja-JP"/>
        </w:rPr>
      </w:pPr>
      <w:hyperlink w:anchor="_Toc501533402" w:history="1">
        <w:r w:rsidR="00B10B71" w:rsidRPr="00F902DF">
          <w:rPr>
            <w:rStyle w:val="Hyperlink"/>
            <w:rFonts w:cs="Times New Roman"/>
            <w:noProof/>
          </w:rPr>
          <w:t>3.3.5</w:t>
        </w:r>
        <w:r w:rsidR="00B10B71">
          <w:rPr>
            <w:rFonts w:asciiTheme="minorHAnsi" w:hAnsiTheme="minorHAnsi"/>
            <w:noProof/>
            <w:sz w:val="22"/>
            <w:szCs w:val="22"/>
            <w:lang w:eastAsia="ja-JP"/>
          </w:rPr>
          <w:tab/>
        </w:r>
        <w:r w:rsidR="00B10B71" w:rsidRPr="00F902DF">
          <w:rPr>
            <w:rStyle w:val="Hyperlink"/>
            <w:rFonts w:cs="Times New Roman"/>
            <w:noProof/>
          </w:rPr>
          <w:t>Đặc tả use case UC005 – Khóa người dùng</w:t>
        </w:r>
        <w:r w:rsidR="00B10B71">
          <w:rPr>
            <w:noProof/>
            <w:webHidden/>
          </w:rPr>
          <w:tab/>
        </w:r>
        <w:r w:rsidR="00B10B71">
          <w:rPr>
            <w:noProof/>
            <w:webHidden/>
          </w:rPr>
          <w:fldChar w:fldCharType="begin"/>
        </w:r>
        <w:r w:rsidR="00B10B71">
          <w:rPr>
            <w:noProof/>
            <w:webHidden/>
          </w:rPr>
          <w:instrText xml:space="preserve"> PAGEREF _Toc501533402 \h </w:instrText>
        </w:r>
        <w:r w:rsidR="00B10B71">
          <w:rPr>
            <w:noProof/>
            <w:webHidden/>
          </w:rPr>
        </w:r>
        <w:r w:rsidR="00B10B71">
          <w:rPr>
            <w:noProof/>
            <w:webHidden/>
          </w:rPr>
          <w:fldChar w:fldCharType="separate"/>
        </w:r>
        <w:r w:rsidR="007917EC">
          <w:rPr>
            <w:noProof/>
            <w:webHidden/>
          </w:rPr>
          <w:t>40</w:t>
        </w:r>
        <w:r w:rsidR="00B10B71">
          <w:rPr>
            <w:noProof/>
            <w:webHidden/>
          </w:rPr>
          <w:fldChar w:fldCharType="end"/>
        </w:r>
      </w:hyperlink>
    </w:p>
    <w:p w14:paraId="7865CF41" w14:textId="68E9BA37" w:rsidR="00B10B71" w:rsidRDefault="00E11AAC">
      <w:pPr>
        <w:pStyle w:val="TOC3"/>
        <w:rPr>
          <w:rFonts w:asciiTheme="minorHAnsi" w:hAnsiTheme="minorHAnsi"/>
          <w:noProof/>
          <w:sz w:val="22"/>
          <w:szCs w:val="22"/>
          <w:lang w:eastAsia="ja-JP"/>
        </w:rPr>
      </w:pPr>
      <w:hyperlink w:anchor="_Toc501533403" w:history="1">
        <w:r w:rsidR="00B10B71" w:rsidRPr="00F902DF">
          <w:rPr>
            <w:rStyle w:val="Hyperlink"/>
            <w:rFonts w:cs="Times New Roman"/>
            <w:noProof/>
          </w:rPr>
          <w:t>3.3.6</w:t>
        </w:r>
        <w:r w:rsidR="00B10B71">
          <w:rPr>
            <w:rFonts w:asciiTheme="minorHAnsi" w:hAnsiTheme="minorHAnsi"/>
            <w:noProof/>
            <w:sz w:val="22"/>
            <w:szCs w:val="22"/>
            <w:lang w:eastAsia="ja-JP"/>
          </w:rPr>
          <w:tab/>
        </w:r>
        <w:r w:rsidR="00B10B71" w:rsidRPr="00F902DF">
          <w:rPr>
            <w:rStyle w:val="Hyperlink"/>
            <w:rFonts w:cs="Times New Roman"/>
            <w:noProof/>
          </w:rPr>
          <w:t>Đặc tả use case UC006 – Khóa dịch vụ</w:t>
        </w:r>
        <w:r w:rsidR="00B10B71">
          <w:rPr>
            <w:noProof/>
            <w:webHidden/>
          </w:rPr>
          <w:tab/>
        </w:r>
        <w:r w:rsidR="00B10B71">
          <w:rPr>
            <w:noProof/>
            <w:webHidden/>
          </w:rPr>
          <w:fldChar w:fldCharType="begin"/>
        </w:r>
        <w:r w:rsidR="00B10B71">
          <w:rPr>
            <w:noProof/>
            <w:webHidden/>
          </w:rPr>
          <w:instrText xml:space="preserve"> PAGEREF _Toc501533403 \h </w:instrText>
        </w:r>
        <w:r w:rsidR="00B10B71">
          <w:rPr>
            <w:noProof/>
            <w:webHidden/>
          </w:rPr>
        </w:r>
        <w:r w:rsidR="00B10B71">
          <w:rPr>
            <w:noProof/>
            <w:webHidden/>
          </w:rPr>
          <w:fldChar w:fldCharType="separate"/>
        </w:r>
        <w:r w:rsidR="007917EC">
          <w:rPr>
            <w:noProof/>
            <w:webHidden/>
          </w:rPr>
          <w:t>40</w:t>
        </w:r>
        <w:r w:rsidR="00B10B71">
          <w:rPr>
            <w:noProof/>
            <w:webHidden/>
          </w:rPr>
          <w:fldChar w:fldCharType="end"/>
        </w:r>
      </w:hyperlink>
    </w:p>
    <w:p w14:paraId="74CCEC51" w14:textId="4AF18279" w:rsidR="00B10B71" w:rsidRDefault="00E11AAC">
      <w:pPr>
        <w:pStyle w:val="TOC2"/>
        <w:tabs>
          <w:tab w:val="left" w:pos="960"/>
          <w:tab w:val="right" w:leader="dot" w:pos="8774"/>
        </w:tabs>
        <w:rPr>
          <w:rFonts w:asciiTheme="minorHAnsi" w:hAnsiTheme="minorHAnsi"/>
          <w:noProof/>
          <w:sz w:val="22"/>
          <w:szCs w:val="22"/>
          <w:lang w:eastAsia="ja-JP"/>
        </w:rPr>
      </w:pPr>
      <w:hyperlink w:anchor="_Toc501533404" w:history="1">
        <w:r w:rsidR="00B10B71" w:rsidRPr="00F902DF">
          <w:rPr>
            <w:rStyle w:val="Hyperlink"/>
            <w:rFonts w:cs="Times New Roman"/>
            <w:noProof/>
            <w:lang w:val="vi-VN"/>
          </w:rPr>
          <w:t>3.4</w:t>
        </w:r>
        <w:r w:rsidR="00B10B71">
          <w:rPr>
            <w:rFonts w:asciiTheme="minorHAnsi" w:hAnsiTheme="minorHAnsi"/>
            <w:noProof/>
            <w:sz w:val="22"/>
            <w:szCs w:val="22"/>
            <w:lang w:eastAsia="ja-JP"/>
          </w:rPr>
          <w:tab/>
        </w:r>
        <w:r w:rsidR="00B10B71" w:rsidRPr="00F902DF">
          <w:rPr>
            <w:rStyle w:val="Hyperlink"/>
            <w:rFonts w:cs="Times New Roman"/>
            <w:noProof/>
            <w:lang w:val="vi-VN"/>
          </w:rPr>
          <w:t>Các yêu cầu khác</w:t>
        </w:r>
        <w:r w:rsidR="00B10B71">
          <w:rPr>
            <w:noProof/>
            <w:webHidden/>
          </w:rPr>
          <w:tab/>
        </w:r>
        <w:r w:rsidR="00B10B71">
          <w:rPr>
            <w:noProof/>
            <w:webHidden/>
          </w:rPr>
          <w:fldChar w:fldCharType="begin"/>
        </w:r>
        <w:r w:rsidR="00B10B71">
          <w:rPr>
            <w:noProof/>
            <w:webHidden/>
          </w:rPr>
          <w:instrText xml:space="preserve"> PAGEREF _Toc501533404 \h </w:instrText>
        </w:r>
        <w:r w:rsidR="00B10B71">
          <w:rPr>
            <w:noProof/>
            <w:webHidden/>
          </w:rPr>
        </w:r>
        <w:r w:rsidR="00B10B71">
          <w:rPr>
            <w:noProof/>
            <w:webHidden/>
          </w:rPr>
          <w:fldChar w:fldCharType="separate"/>
        </w:r>
        <w:r w:rsidR="007917EC">
          <w:rPr>
            <w:noProof/>
            <w:webHidden/>
          </w:rPr>
          <w:t>41</w:t>
        </w:r>
        <w:r w:rsidR="00B10B71">
          <w:rPr>
            <w:noProof/>
            <w:webHidden/>
          </w:rPr>
          <w:fldChar w:fldCharType="end"/>
        </w:r>
      </w:hyperlink>
    </w:p>
    <w:p w14:paraId="7492DB6E" w14:textId="317B6274" w:rsidR="00B10B71" w:rsidRDefault="00E11AAC">
      <w:pPr>
        <w:pStyle w:val="TOC3"/>
        <w:rPr>
          <w:rFonts w:asciiTheme="minorHAnsi" w:hAnsiTheme="minorHAnsi"/>
          <w:noProof/>
          <w:sz w:val="22"/>
          <w:szCs w:val="22"/>
          <w:lang w:eastAsia="ja-JP"/>
        </w:rPr>
      </w:pPr>
      <w:hyperlink w:anchor="_Toc501533405" w:history="1">
        <w:r w:rsidR="00B10B71" w:rsidRPr="00F902DF">
          <w:rPr>
            <w:rStyle w:val="Hyperlink"/>
            <w:rFonts w:cs="Times New Roman"/>
            <w:noProof/>
          </w:rPr>
          <w:t>3.4.1</w:t>
        </w:r>
        <w:r w:rsidR="00B10B71">
          <w:rPr>
            <w:rFonts w:asciiTheme="minorHAnsi" w:hAnsiTheme="minorHAnsi"/>
            <w:noProof/>
            <w:sz w:val="22"/>
            <w:szCs w:val="22"/>
            <w:lang w:eastAsia="ja-JP"/>
          </w:rPr>
          <w:tab/>
        </w:r>
        <w:r w:rsidR="00B10B71" w:rsidRPr="00F902DF">
          <w:rPr>
            <w:rStyle w:val="Hyperlink"/>
            <w:rFonts w:cs="Times New Roman"/>
            <w:noProof/>
          </w:rPr>
          <w:t>Tính khả thi</w:t>
        </w:r>
        <w:r w:rsidR="00B10B71">
          <w:rPr>
            <w:noProof/>
            <w:webHidden/>
          </w:rPr>
          <w:tab/>
        </w:r>
        <w:r w:rsidR="00B10B71">
          <w:rPr>
            <w:noProof/>
            <w:webHidden/>
          </w:rPr>
          <w:fldChar w:fldCharType="begin"/>
        </w:r>
        <w:r w:rsidR="00B10B71">
          <w:rPr>
            <w:noProof/>
            <w:webHidden/>
          </w:rPr>
          <w:instrText xml:space="preserve"> PAGEREF _Toc501533405 \h </w:instrText>
        </w:r>
        <w:r w:rsidR="00B10B71">
          <w:rPr>
            <w:noProof/>
            <w:webHidden/>
          </w:rPr>
        </w:r>
        <w:r w:rsidR="00B10B71">
          <w:rPr>
            <w:noProof/>
            <w:webHidden/>
          </w:rPr>
          <w:fldChar w:fldCharType="separate"/>
        </w:r>
        <w:r w:rsidR="007917EC">
          <w:rPr>
            <w:noProof/>
            <w:webHidden/>
          </w:rPr>
          <w:t>41</w:t>
        </w:r>
        <w:r w:rsidR="00B10B71">
          <w:rPr>
            <w:noProof/>
            <w:webHidden/>
          </w:rPr>
          <w:fldChar w:fldCharType="end"/>
        </w:r>
      </w:hyperlink>
    </w:p>
    <w:p w14:paraId="40F8FC7A" w14:textId="017A4C3D" w:rsidR="00B10B71" w:rsidRDefault="00E11AAC">
      <w:pPr>
        <w:pStyle w:val="TOC3"/>
        <w:rPr>
          <w:rFonts w:asciiTheme="minorHAnsi" w:hAnsiTheme="minorHAnsi"/>
          <w:noProof/>
          <w:sz w:val="22"/>
          <w:szCs w:val="22"/>
          <w:lang w:eastAsia="ja-JP"/>
        </w:rPr>
      </w:pPr>
      <w:hyperlink w:anchor="_Toc501533406" w:history="1">
        <w:r w:rsidR="00B10B71" w:rsidRPr="00F902DF">
          <w:rPr>
            <w:rStyle w:val="Hyperlink"/>
            <w:rFonts w:cs="Times New Roman"/>
            <w:noProof/>
          </w:rPr>
          <w:t>3.4.2</w:t>
        </w:r>
        <w:r w:rsidR="00B10B71">
          <w:rPr>
            <w:rFonts w:asciiTheme="minorHAnsi" w:hAnsiTheme="minorHAnsi"/>
            <w:noProof/>
            <w:sz w:val="22"/>
            <w:szCs w:val="22"/>
            <w:lang w:eastAsia="ja-JP"/>
          </w:rPr>
          <w:tab/>
        </w:r>
        <w:r w:rsidR="00B10B71" w:rsidRPr="00F902DF">
          <w:rPr>
            <w:rStyle w:val="Hyperlink"/>
            <w:rFonts w:cs="Times New Roman"/>
            <w:noProof/>
          </w:rPr>
          <w:t>Hiệu suất</w:t>
        </w:r>
        <w:r w:rsidR="00B10B71">
          <w:rPr>
            <w:noProof/>
            <w:webHidden/>
          </w:rPr>
          <w:tab/>
        </w:r>
        <w:r w:rsidR="00B10B71">
          <w:rPr>
            <w:noProof/>
            <w:webHidden/>
          </w:rPr>
          <w:fldChar w:fldCharType="begin"/>
        </w:r>
        <w:r w:rsidR="00B10B71">
          <w:rPr>
            <w:noProof/>
            <w:webHidden/>
          </w:rPr>
          <w:instrText xml:space="preserve"> PAGEREF _Toc501533406 \h </w:instrText>
        </w:r>
        <w:r w:rsidR="00B10B71">
          <w:rPr>
            <w:noProof/>
            <w:webHidden/>
          </w:rPr>
        </w:r>
        <w:r w:rsidR="00B10B71">
          <w:rPr>
            <w:noProof/>
            <w:webHidden/>
          </w:rPr>
          <w:fldChar w:fldCharType="separate"/>
        </w:r>
        <w:r w:rsidR="007917EC">
          <w:rPr>
            <w:noProof/>
            <w:webHidden/>
          </w:rPr>
          <w:t>41</w:t>
        </w:r>
        <w:r w:rsidR="00B10B71">
          <w:rPr>
            <w:noProof/>
            <w:webHidden/>
          </w:rPr>
          <w:fldChar w:fldCharType="end"/>
        </w:r>
      </w:hyperlink>
    </w:p>
    <w:p w14:paraId="2AFAB55B" w14:textId="5703472E" w:rsidR="00B10B71" w:rsidRDefault="00E11AAC">
      <w:pPr>
        <w:pStyle w:val="TOC3"/>
        <w:rPr>
          <w:rFonts w:asciiTheme="minorHAnsi" w:hAnsiTheme="minorHAnsi"/>
          <w:noProof/>
          <w:sz w:val="22"/>
          <w:szCs w:val="22"/>
          <w:lang w:eastAsia="ja-JP"/>
        </w:rPr>
      </w:pPr>
      <w:hyperlink w:anchor="_Toc501533407" w:history="1">
        <w:r w:rsidR="00B10B71" w:rsidRPr="00F902DF">
          <w:rPr>
            <w:rStyle w:val="Hyperlink"/>
            <w:rFonts w:cs="Times New Roman"/>
            <w:noProof/>
          </w:rPr>
          <w:t>3.4.3</w:t>
        </w:r>
        <w:r w:rsidR="00B10B71">
          <w:rPr>
            <w:rFonts w:asciiTheme="minorHAnsi" w:hAnsiTheme="minorHAnsi"/>
            <w:noProof/>
            <w:sz w:val="22"/>
            <w:szCs w:val="22"/>
            <w:lang w:eastAsia="ja-JP"/>
          </w:rPr>
          <w:tab/>
        </w:r>
        <w:r w:rsidR="00B10B71" w:rsidRPr="00F902DF">
          <w:rPr>
            <w:rStyle w:val="Hyperlink"/>
            <w:rFonts w:cs="Times New Roman"/>
            <w:noProof/>
          </w:rPr>
          <w:t>Độ tin cậy</w:t>
        </w:r>
        <w:r w:rsidR="00B10B71">
          <w:rPr>
            <w:noProof/>
            <w:webHidden/>
          </w:rPr>
          <w:tab/>
        </w:r>
        <w:r w:rsidR="00B10B71">
          <w:rPr>
            <w:noProof/>
            <w:webHidden/>
          </w:rPr>
          <w:fldChar w:fldCharType="begin"/>
        </w:r>
        <w:r w:rsidR="00B10B71">
          <w:rPr>
            <w:noProof/>
            <w:webHidden/>
          </w:rPr>
          <w:instrText xml:space="preserve"> PAGEREF _Toc501533407 \h </w:instrText>
        </w:r>
        <w:r w:rsidR="00B10B71">
          <w:rPr>
            <w:noProof/>
            <w:webHidden/>
          </w:rPr>
        </w:r>
        <w:r w:rsidR="00B10B71">
          <w:rPr>
            <w:noProof/>
            <w:webHidden/>
          </w:rPr>
          <w:fldChar w:fldCharType="separate"/>
        </w:r>
        <w:r w:rsidR="007917EC">
          <w:rPr>
            <w:noProof/>
            <w:webHidden/>
          </w:rPr>
          <w:t>41</w:t>
        </w:r>
        <w:r w:rsidR="00B10B71">
          <w:rPr>
            <w:noProof/>
            <w:webHidden/>
          </w:rPr>
          <w:fldChar w:fldCharType="end"/>
        </w:r>
      </w:hyperlink>
    </w:p>
    <w:p w14:paraId="6F0C2026" w14:textId="17937FF9" w:rsidR="00B10B71" w:rsidRDefault="00E11AAC">
      <w:pPr>
        <w:pStyle w:val="TOC1"/>
        <w:tabs>
          <w:tab w:val="left" w:pos="1680"/>
          <w:tab w:val="right" w:leader="dot" w:pos="8774"/>
        </w:tabs>
        <w:rPr>
          <w:rFonts w:asciiTheme="minorHAnsi" w:hAnsiTheme="minorHAnsi"/>
          <w:noProof/>
          <w:sz w:val="22"/>
          <w:szCs w:val="22"/>
          <w:lang w:eastAsia="ja-JP"/>
        </w:rPr>
      </w:pPr>
      <w:hyperlink w:anchor="_Toc501533408" w:history="1">
        <w:r w:rsidR="00B10B71" w:rsidRPr="00F902DF">
          <w:rPr>
            <w:rStyle w:val="Hyperlink"/>
            <w:rFonts w:cs="Times New Roman"/>
            <w:noProof/>
            <w:lang w:val="vi-VN"/>
          </w:rPr>
          <w:t>CHƯƠNG 4.</w:t>
        </w:r>
        <w:r w:rsidR="00B10B71">
          <w:rPr>
            <w:rFonts w:asciiTheme="minorHAnsi" w:hAnsiTheme="minorHAnsi"/>
            <w:noProof/>
            <w:sz w:val="22"/>
            <w:szCs w:val="22"/>
            <w:lang w:eastAsia="ja-JP"/>
          </w:rPr>
          <w:tab/>
        </w:r>
        <w:r w:rsidR="00B10B71" w:rsidRPr="00F902DF">
          <w:rPr>
            <w:rStyle w:val="Hyperlink"/>
            <w:rFonts w:cs="Times New Roman"/>
            <w:noProof/>
            <w:lang w:val="vi-VN"/>
          </w:rPr>
          <w:t>THIẾT KẾ, XÂY DỰNG VÀ ĐÁNH GIÁ HỆ THỐNG</w:t>
        </w:r>
        <w:r w:rsidR="00B10B71">
          <w:rPr>
            <w:noProof/>
            <w:webHidden/>
          </w:rPr>
          <w:tab/>
        </w:r>
        <w:r w:rsidR="00B10B71">
          <w:rPr>
            <w:noProof/>
            <w:webHidden/>
          </w:rPr>
          <w:fldChar w:fldCharType="begin"/>
        </w:r>
        <w:r w:rsidR="00B10B71">
          <w:rPr>
            <w:noProof/>
            <w:webHidden/>
          </w:rPr>
          <w:instrText xml:space="preserve"> PAGEREF _Toc501533408 \h </w:instrText>
        </w:r>
        <w:r w:rsidR="00B10B71">
          <w:rPr>
            <w:noProof/>
            <w:webHidden/>
          </w:rPr>
        </w:r>
        <w:r w:rsidR="00B10B71">
          <w:rPr>
            <w:noProof/>
            <w:webHidden/>
          </w:rPr>
          <w:fldChar w:fldCharType="separate"/>
        </w:r>
        <w:r w:rsidR="007917EC">
          <w:rPr>
            <w:noProof/>
            <w:webHidden/>
          </w:rPr>
          <w:t>42</w:t>
        </w:r>
        <w:r w:rsidR="00B10B71">
          <w:rPr>
            <w:noProof/>
            <w:webHidden/>
          </w:rPr>
          <w:fldChar w:fldCharType="end"/>
        </w:r>
      </w:hyperlink>
    </w:p>
    <w:p w14:paraId="3F3A4592" w14:textId="120908DE" w:rsidR="00B10B71" w:rsidRDefault="00E11AAC">
      <w:pPr>
        <w:pStyle w:val="TOC2"/>
        <w:tabs>
          <w:tab w:val="left" w:pos="960"/>
          <w:tab w:val="right" w:leader="dot" w:pos="8774"/>
        </w:tabs>
        <w:rPr>
          <w:rFonts w:asciiTheme="minorHAnsi" w:hAnsiTheme="minorHAnsi"/>
          <w:noProof/>
          <w:sz w:val="22"/>
          <w:szCs w:val="22"/>
          <w:lang w:eastAsia="ja-JP"/>
        </w:rPr>
      </w:pPr>
      <w:hyperlink w:anchor="_Toc501533409" w:history="1">
        <w:r w:rsidR="00B10B71" w:rsidRPr="00F902DF">
          <w:rPr>
            <w:rStyle w:val="Hyperlink"/>
            <w:rFonts w:cs="Times New Roman"/>
            <w:noProof/>
          </w:rPr>
          <w:t>4.1</w:t>
        </w:r>
        <w:r w:rsidR="00B10B71">
          <w:rPr>
            <w:rFonts w:asciiTheme="minorHAnsi" w:hAnsiTheme="minorHAnsi"/>
            <w:noProof/>
            <w:sz w:val="22"/>
            <w:szCs w:val="22"/>
            <w:lang w:eastAsia="ja-JP"/>
          </w:rPr>
          <w:tab/>
        </w:r>
        <w:r w:rsidR="00B10B71" w:rsidRPr="00F902DF">
          <w:rPr>
            <w:rStyle w:val="Hyperlink"/>
            <w:rFonts w:cs="Times New Roman"/>
            <w:noProof/>
          </w:rPr>
          <w:t>Mô tả chung</w:t>
        </w:r>
        <w:r w:rsidR="00B10B71">
          <w:rPr>
            <w:noProof/>
            <w:webHidden/>
          </w:rPr>
          <w:tab/>
        </w:r>
        <w:r w:rsidR="00B10B71">
          <w:rPr>
            <w:noProof/>
            <w:webHidden/>
          </w:rPr>
          <w:fldChar w:fldCharType="begin"/>
        </w:r>
        <w:r w:rsidR="00B10B71">
          <w:rPr>
            <w:noProof/>
            <w:webHidden/>
          </w:rPr>
          <w:instrText xml:space="preserve"> PAGEREF _Toc501533409 \h </w:instrText>
        </w:r>
        <w:r w:rsidR="00B10B71">
          <w:rPr>
            <w:noProof/>
            <w:webHidden/>
          </w:rPr>
        </w:r>
        <w:r w:rsidR="00B10B71">
          <w:rPr>
            <w:noProof/>
            <w:webHidden/>
          </w:rPr>
          <w:fldChar w:fldCharType="separate"/>
        </w:r>
        <w:r w:rsidR="007917EC">
          <w:rPr>
            <w:noProof/>
            <w:webHidden/>
          </w:rPr>
          <w:t>42</w:t>
        </w:r>
        <w:r w:rsidR="00B10B71">
          <w:rPr>
            <w:noProof/>
            <w:webHidden/>
          </w:rPr>
          <w:fldChar w:fldCharType="end"/>
        </w:r>
      </w:hyperlink>
    </w:p>
    <w:p w14:paraId="398BBDF1" w14:textId="1D51323C" w:rsidR="00B10B71" w:rsidRDefault="00E11AAC">
      <w:pPr>
        <w:pStyle w:val="TOC2"/>
        <w:tabs>
          <w:tab w:val="left" w:pos="960"/>
          <w:tab w:val="right" w:leader="dot" w:pos="8774"/>
        </w:tabs>
        <w:rPr>
          <w:rFonts w:asciiTheme="minorHAnsi" w:hAnsiTheme="minorHAnsi"/>
          <w:noProof/>
          <w:sz w:val="22"/>
          <w:szCs w:val="22"/>
          <w:lang w:eastAsia="ja-JP"/>
        </w:rPr>
      </w:pPr>
      <w:hyperlink w:anchor="_Toc501533410" w:history="1">
        <w:r w:rsidR="00B10B71" w:rsidRPr="00F902DF">
          <w:rPr>
            <w:rStyle w:val="Hyperlink"/>
            <w:rFonts w:cs="Times New Roman"/>
            <w:noProof/>
          </w:rPr>
          <w:t>4.2</w:t>
        </w:r>
        <w:r w:rsidR="00B10B71">
          <w:rPr>
            <w:rFonts w:asciiTheme="minorHAnsi" w:hAnsiTheme="minorHAnsi"/>
            <w:noProof/>
            <w:sz w:val="22"/>
            <w:szCs w:val="22"/>
            <w:lang w:eastAsia="ja-JP"/>
          </w:rPr>
          <w:tab/>
        </w:r>
        <w:r w:rsidR="00B10B71" w:rsidRPr="00F902DF">
          <w:rPr>
            <w:rStyle w:val="Hyperlink"/>
            <w:rFonts w:cs="Times New Roman"/>
            <w:noProof/>
          </w:rPr>
          <w:t>Biểu đồ tương tác</w:t>
        </w:r>
        <w:r w:rsidR="00B10B71">
          <w:rPr>
            <w:noProof/>
            <w:webHidden/>
          </w:rPr>
          <w:tab/>
        </w:r>
        <w:r w:rsidR="00B10B71">
          <w:rPr>
            <w:noProof/>
            <w:webHidden/>
          </w:rPr>
          <w:fldChar w:fldCharType="begin"/>
        </w:r>
        <w:r w:rsidR="00B10B71">
          <w:rPr>
            <w:noProof/>
            <w:webHidden/>
          </w:rPr>
          <w:instrText xml:space="preserve"> PAGEREF _Toc501533410 \h </w:instrText>
        </w:r>
        <w:r w:rsidR="00B10B71">
          <w:rPr>
            <w:noProof/>
            <w:webHidden/>
          </w:rPr>
        </w:r>
        <w:r w:rsidR="00B10B71">
          <w:rPr>
            <w:noProof/>
            <w:webHidden/>
          </w:rPr>
          <w:fldChar w:fldCharType="separate"/>
        </w:r>
        <w:r w:rsidR="007917EC">
          <w:rPr>
            <w:noProof/>
            <w:webHidden/>
          </w:rPr>
          <w:t>42</w:t>
        </w:r>
        <w:r w:rsidR="00B10B71">
          <w:rPr>
            <w:noProof/>
            <w:webHidden/>
          </w:rPr>
          <w:fldChar w:fldCharType="end"/>
        </w:r>
      </w:hyperlink>
    </w:p>
    <w:p w14:paraId="4102A077" w14:textId="702ACF9D" w:rsidR="00B10B71" w:rsidRDefault="00E11AAC">
      <w:pPr>
        <w:pStyle w:val="TOC3"/>
        <w:rPr>
          <w:rFonts w:asciiTheme="minorHAnsi" w:hAnsiTheme="minorHAnsi"/>
          <w:noProof/>
          <w:sz w:val="22"/>
          <w:szCs w:val="22"/>
          <w:lang w:eastAsia="ja-JP"/>
        </w:rPr>
      </w:pPr>
      <w:hyperlink w:anchor="_Toc501533411" w:history="1">
        <w:r w:rsidR="00B10B71" w:rsidRPr="00F902DF">
          <w:rPr>
            <w:rStyle w:val="Hyperlink"/>
            <w:noProof/>
          </w:rPr>
          <w:t>4.2.1</w:t>
        </w:r>
        <w:r w:rsidR="00B10B71">
          <w:rPr>
            <w:rFonts w:asciiTheme="minorHAnsi" w:hAnsiTheme="minorHAnsi"/>
            <w:noProof/>
            <w:sz w:val="22"/>
            <w:szCs w:val="22"/>
            <w:lang w:eastAsia="ja-JP"/>
          </w:rPr>
          <w:tab/>
        </w:r>
        <w:r w:rsidR="00B10B71" w:rsidRPr="00F902DF">
          <w:rPr>
            <w:rStyle w:val="Hyperlink"/>
            <w:noProof/>
          </w:rPr>
          <w:t>Biểu đồ tương tác cho use case UC001 – Đăng ký tài khoản</w:t>
        </w:r>
        <w:r w:rsidR="00B10B71">
          <w:rPr>
            <w:noProof/>
            <w:webHidden/>
          </w:rPr>
          <w:tab/>
        </w:r>
        <w:r w:rsidR="00B10B71">
          <w:rPr>
            <w:noProof/>
            <w:webHidden/>
          </w:rPr>
          <w:fldChar w:fldCharType="begin"/>
        </w:r>
        <w:r w:rsidR="00B10B71">
          <w:rPr>
            <w:noProof/>
            <w:webHidden/>
          </w:rPr>
          <w:instrText xml:space="preserve"> PAGEREF _Toc501533411 \h </w:instrText>
        </w:r>
        <w:r w:rsidR="00B10B71">
          <w:rPr>
            <w:noProof/>
            <w:webHidden/>
          </w:rPr>
        </w:r>
        <w:r w:rsidR="00B10B71">
          <w:rPr>
            <w:noProof/>
            <w:webHidden/>
          </w:rPr>
          <w:fldChar w:fldCharType="separate"/>
        </w:r>
        <w:r w:rsidR="007917EC">
          <w:rPr>
            <w:noProof/>
            <w:webHidden/>
          </w:rPr>
          <w:t>42</w:t>
        </w:r>
        <w:r w:rsidR="00B10B71">
          <w:rPr>
            <w:noProof/>
            <w:webHidden/>
          </w:rPr>
          <w:fldChar w:fldCharType="end"/>
        </w:r>
      </w:hyperlink>
    </w:p>
    <w:p w14:paraId="1CD2CDE0" w14:textId="00954AC2" w:rsidR="00B10B71" w:rsidRDefault="00E11AAC">
      <w:pPr>
        <w:pStyle w:val="TOC3"/>
        <w:rPr>
          <w:rFonts w:asciiTheme="minorHAnsi" w:hAnsiTheme="minorHAnsi"/>
          <w:noProof/>
          <w:sz w:val="22"/>
          <w:szCs w:val="22"/>
          <w:lang w:eastAsia="ja-JP"/>
        </w:rPr>
      </w:pPr>
      <w:hyperlink w:anchor="_Toc501533412" w:history="1">
        <w:r w:rsidR="00B10B71" w:rsidRPr="00F902DF">
          <w:rPr>
            <w:rStyle w:val="Hyperlink"/>
            <w:noProof/>
          </w:rPr>
          <w:t>4.2.2</w:t>
        </w:r>
        <w:r w:rsidR="00B10B71">
          <w:rPr>
            <w:rFonts w:asciiTheme="minorHAnsi" w:hAnsiTheme="minorHAnsi"/>
            <w:noProof/>
            <w:sz w:val="22"/>
            <w:szCs w:val="22"/>
            <w:lang w:eastAsia="ja-JP"/>
          </w:rPr>
          <w:tab/>
        </w:r>
        <w:r w:rsidR="00B10B71" w:rsidRPr="00F902DF">
          <w:rPr>
            <w:rStyle w:val="Hyperlink"/>
            <w:noProof/>
          </w:rPr>
          <w:t>Biểu đồ tương tác cho use case UC002 – Đăng nhập.</w:t>
        </w:r>
        <w:r w:rsidR="00B10B71">
          <w:rPr>
            <w:noProof/>
            <w:webHidden/>
          </w:rPr>
          <w:tab/>
        </w:r>
        <w:r w:rsidR="00B10B71">
          <w:rPr>
            <w:noProof/>
            <w:webHidden/>
          </w:rPr>
          <w:fldChar w:fldCharType="begin"/>
        </w:r>
        <w:r w:rsidR="00B10B71">
          <w:rPr>
            <w:noProof/>
            <w:webHidden/>
          </w:rPr>
          <w:instrText xml:space="preserve"> PAGEREF _Toc501533412 \h </w:instrText>
        </w:r>
        <w:r w:rsidR="00B10B71">
          <w:rPr>
            <w:noProof/>
            <w:webHidden/>
          </w:rPr>
        </w:r>
        <w:r w:rsidR="00B10B71">
          <w:rPr>
            <w:noProof/>
            <w:webHidden/>
          </w:rPr>
          <w:fldChar w:fldCharType="separate"/>
        </w:r>
        <w:r w:rsidR="007917EC">
          <w:rPr>
            <w:noProof/>
            <w:webHidden/>
          </w:rPr>
          <w:t>43</w:t>
        </w:r>
        <w:r w:rsidR="00B10B71">
          <w:rPr>
            <w:noProof/>
            <w:webHidden/>
          </w:rPr>
          <w:fldChar w:fldCharType="end"/>
        </w:r>
      </w:hyperlink>
    </w:p>
    <w:p w14:paraId="5E30B947" w14:textId="0CC60C3A" w:rsidR="00B10B71" w:rsidRDefault="00E11AAC">
      <w:pPr>
        <w:pStyle w:val="TOC3"/>
        <w:rPr>
          <w:rFonts w:asciiTheme="minorHAnsi" w:hAnsiTheme="minorHAnsi"/>
          <w:noProof/>
          <w:sz w:val="22"/>
          <w:szCs w:val="22"/>
          <w:lang w:eastAsia="ja-JP"/>
        </w:rPr>
      </w:pPr>
      <w:hyperlink w:anchor="_Toc501533413" w:history="1">
        <w:r w:rsidR="00B10B71" w:rsidRPr="00F902DF">
          <w:rPr>
            <w:rStyle w:val="Hyperlink"/>
            <w:noProof/>
          </w:rPr>
          <w:t>4.2.3</w:t>
        </w:r>
        <w:r w:rsidR="00B10B71">
          <w:rPr>
            <w:rFonts w:asciiTheme="minorHAnsi" w:hAnsiTheme="minorHAnsi"/>
            <w:noProof/>
            <w:sz w:val="22"/>
            <w:szCs w:val="22"/>
            <w:lang w:eastAsia="ja-JP"/>
          </w:rPr>
          <w:tab/>
        </w:r>
        <w:r w:rsidR="00B10B71" w:rsidRPr="00F902DF">
          <w:rPr>
            <w:rStyle w:val="Hyperlink"/>
            <w:noProof/>
          </w:rPr>
          <w:t>Biểu đồ tương tác cho use case UC003 – Tìm kiếm dịch vụ.</w:t>
        </w:r>
        <w:r w:rsidR="00B10B71">
          <w:rPr>
            <w:noProof/>
            <w:webHidden/>
          </w:rPr>
          <w:tab/>
        </w:r>
        <w:r w:rsidR="00B10B71">
          <w:rPr>
            <w:noProof/>
            <w:webHidden/>
          </w:rPr>
          <w:fldChar w:fldCharType="begin"/>
        </w:r>
        <w:r w:rsidR="00B10B71">
          <w:rPr>
            <w:noProof/>
            <w:webHidden/>
          </w:rPr>
          <w:instrText xml:space="preserve"> PAGEREF _Toc501533413 \h </w:instrText>
        </w:r>
        <w:r w:rsidR="00B10B71">
          <w:rPr>
            <w:noProof/>
            <w:webHidden/>
          </w:rPr>
        </w:r>
        <w:r w:rsidR="00B10B71">
          <w:rPr>
            <w:noProof/>
            <w:webHidden/>
          </w:rPr>
          <w:fldChar w:fldCharType="separate"/>
        </w:r>
        <w:r w:rsidR="007917EC">
          <w:rPr>
            <w:noProof/>
            <w:webHidden/>
          </w:rPr>
          <w:t>43</w:t>
        </w:r>
        <w:r w:rsidR="00B10B71">
          <w:rPr>
            <w:noProof/>
            <w:webHidden/>
          </w:rPr>
          <w:fldChar w:fldCharType="end"/>
        </w:r>
      </w:hyperlink>
    </w:p>
    <w:p w14:paraId="0E40CDC2" w14:textId="50E6CEDC" w:rsidR="00B10B71" w:rsidRDefault="00E11AAC">
      <w:pPr>
        <w:pStyle w:val="TOC3"/>
        <w:rPr>
          <w:rFonts w:asciiTheme="minorHAnsi" w:hAnsiTheme="minorHAnsi"/>
          <w:noProof/>
          <w:sz w:val="22"/>
          <w:szCs w:val="22"/>
          <w:lang w:eastAsia="ja-JP"/>
        </w:rPr>
      </w:pPr>
      <w:hyperlink w:anchor="_Toc501533414" w:history="1">
        <w:r w:rsidR="00B10B71" w:rsidRPr="00F902DF">
          <w:rPr>
            <w:rStyle w:val="Hyperlink"/>
            <w:noProof/>
          </w:rPr>
          <w:t>4.2.4</w:t>
        </w:r>
        <w:r w:rsidR="00B10B71">
          <w:rPr>
            <w:rFonts w:asciiTheme="minorHAnsi" w:hAnsiTheme="minorHAnsi"/>
            <w:noProof/>
            <w:sz w:val="22"/>
            <w:szCs w:val="22"/>
            <w:lang w:eastAsia="ja-JP"/>
          </w:rPr>
          <w:tab/>
        </w:r>
        <w:r w:rsidR="00B10B71" w:rsidRPr="00F902DF">
          <w:rPr>
            <w:rStyle w:val="Hyperlink"/>
            <w:noProof/>
          </w:rPr>
          <w:t>Biểu đồ tương tác cho use case UC004 – Thêm dịch vụ.</w:t>
        </w:r>
        <w:r w:rsidR="00B10B71">
          <w:rPr>
            <w:noProof/>
            <w:webHidden/>
          </w:rPr>
          <w:tab/>
        </w:r>
        <w:r w:rsidR="00B10B71">
          <w:rPr>
            <w:noProof/>
            <w:webHidden/>
          </w:rPr>
          <w:fldChar w:fldCharType="begin"/>
        </w:r>
        <w:r w:rsidR="00B10B71">
          <w:rPr>
            <w:noProof/>
            <w:webHidden/>
          </w:rPr>
          <w:instrText xml:space="preserve"> PAGEREF _Toc501533414 \h </w:instrText>
        </w:r>
        <w:r w:rsidR="00B10B71">
          <w:rPr>
            <w:noProof/>
            <w:webHidden/>
          </w:rPr>
        </w:r>
        <w:r w:rsidR="00B10B71">
          <w:rPr>
            <w:noProof/>
            <w:webHidden/>
          </w:rPr>
          <w:fldChar w:fldCharType="separate"/>
        </w:r>
        <w:r w:rsidR="007917EC">
          <w:rPr>
            <w:noProof/>
            <w:webHidden/>
          </w:rPr>
          <w:t>44</w:t>
        </w:r>
        <w:r w:rsidR="00B10B71">
          <w:rPr>
            <w:noProof/>
            <w:webHidden/>
          </w:rPr>
          <w:fldChar w:fldCharType="end"/>
        </w:r>
      </w:hyperlink>
    </w:p>
    <w:p w14:paraId="672253B5" w14:textId="64AFBAAF" w:rsidR="00B10B71" w:rsidRDefault="00E11AAC">
      <w:pPr>
        <w:pStyle w:val="TOC3"/>
        <w:rPr>
          <w:rFonts w:asciiTheme="minorHAnsi" w:hAnsiTheme="minorHAnsi"/>
          <w:noProof/>
          <w:sz w:val="22"/>
          <w:szCs w:val="22"/>
          <w:lang w:eastAsia="ja-JP"/>
        </w:rPr>
      </w:pPr>
      <w:hyperlink w:anchor="_Toc501533415" w:history="1">
        <w:r w:rsidR="00B10B71" w:rsidRPr="00F902DF">
          <w:rPr>
            <w:rStyle w:val="Hyperlink"/>
            <w:noProof/>
          </w:rPr>
          <w:t>4.2.5</w:t>
        </w:r>
        <w:r w:rsidR="00B10B71">
          <w:rPr>
            <w:rFonts w:asciiTheme="minorHAnsi" w:hAnsiTheme="minorHAnsi"/>
            <w:noProof/>
            <w:sz w:val="22"/>
            <w:szCs w:val="22"/>
            <w:lang w:eastAsia="ja-JP"/>
          </w:rPr>
          <w:tab/>
        </w:r>
        <w:r w:rsidR="00B10B71" w:rsidRPr="00F902DF">
          <w:rPr>
            <w:rStyle w:val="Hyperlink"/>
            <w:noProof/>
          </w:rPr>
          <w:t>Biểu đồ tương tác cho use case UC005 – Khóa người dùng.</w:t>
        </w:r>
        <w:r w:rsidR="00B10B71">
          <w:rPr>
            <w:noProof/>
            <w:webHidden/>
          </w:rPr>
          <w:tab/>
        </w:r>
        <w:r w:rsidR="00B10B71">
          <w:rPr>
            <w:noProof/>
            <w:webHidden/>
          </w:rPr>
          <w:fldChar w:fldCharType="begin"/>
        </w:r>
        <w:r w:rsidR="00B10B71">
          <w:rPr>
            <w:noProof/>
            <w:webHidden/>
          </w:rPr>
          <w:instrText xml:space="preserve"> PAGEREF _Toc501533415 \h </w:instrText>
        </w:r>
        <w:r w:rsidR="00B10B71">
          <w:rPr>
            <w:noProof/>
            <w:webHidden/>
          </w:rPr>
        </w:r>
        <w:r w:rsidR="00B10B71">
          <w:rPr>
            <w:noProof/>
            <w:webHidden/>
          </w:rPr>
          <w:fldChar w:fldCharType="separate"/>
        </w:r>
        <w:r w:rsidR="007917EC">
          <w:rPr>
            <w:noProof/>
            <w:webHidden/>
          </w:rPr>
          <w:t>44</w:t>
        </w:r>
        <w:r w:rsidR="00B10B71">
          <w:rPr>
            <w:noProof/>
            <w:webHidden/>
          </w:rPr>
          <w:fldChar w:fldCharType="end"/>
        </w:r>
      </w:hyperlink>
    </w:p>
    <w:p w14:paraId="2AF2247E" w14:textId="570F524C" w:rsidR="00B10B71" w:rsidRDefault="00E11AAC">
      <w:pPr>
        <w:pStyle w:val="TOC3"/>
        <w:rPr>
          <w:rFonts w:asciiTheme="minorHAnsi" w:hAnsiTheme="minorHAnsi"/>
          <w:noProof/>
          <w:sz w:val="22"/>
          <w:szCs w:val="22"/>
          <w:lang w:eastAsia="ja-JP"/>
        </w:rPr>
      </w:pPr>
      <w:hyperlink w:anchor="_Toc501533416" w:history="1">
        <w:r w:rsidR="00B10B71" w:rsidRPr="00F902DF">
          <w:rPr>
            <w:rStyle w:val="Hyperlink"/>
            <w:noProof/>
          </w:rPr>
          <w:t>4.2.6</w:t>
        </w:r>
        <w:r w:rsidR="00B10B71">
          <w:rPr>
            <w:rFonts w:asciiTheme="minorHAnsi" w:hAnsiTheme="minorHAnsi"/>
            <w:noProof/>
            <w:sz w:val="22"/>
            <w:szCs w:val="22"/>
            <w:lang w:eastAsia="ja-JP"/>
          </w:rPr>
          <w:tab/>
        </w:r>
        <w:r w:rsidR="00B10B71" w:rsidRPr="00F902DF">
          <w:rPr>
            <w:rStyle w:val="Hyperlink"/>
            <w:noProof/>
          </w:rPr>
          <w:t>Biểu đồ tương tác cho use case UC006 – Khóa dịch vụ.</w:t>
        </w:r>
        <w:r w:rsidR="00B10B71">
          <w:rPr>
            <w:noProof/>
            <w:webHidden/>
          </w:rPr>
          <w:tab/>
        </w:r>
        <w:r w:rsidR="00B10B71">
          <w:rPr>
            <w:noProof/>
            <w:webHidden/>
          </w:rPr>
          <w:fldChar w:fldCharType="begin"/>
        </w:r>
        <w:r w:rsidR="00B10B71">
          <w:rPr>
            <w:noProof/>
            <w:webHidden/>
          </w:rPr>
          <w:instrText xml:space="preserve"> PAGEREF _Toc501533416 \h </w:instrText>
        </w:r>
        <w:r w:rsidR="00B10B71">
          <w:rPr>
            <w:noProof/>
            <w:webHidden/>
          </w:rPr>
        </w:r>
        <w:r w:rsidR="00B10B71">
          <w:rPr>
            <w:noProof/>
            <w:webHidden/>
          </w:rPr>
          <w:fldChar w:fldCharType="separate"/>
        </w:r>
        <w:r w:rsidR="007917EC">
          <w:rPr>
            <w:noProof/>
            <w:webHidden/>
          </w:rPr>
          <w:t>45</w:t>
        </w:r>
        <w:r w:rsidR="00B10B71">
          <w:rPr>
            <w:noProof/>
            <w:webHidden/>
          </w:rPr>
          <w:fldChar w:fldCharType="end"/>
        </w:r>
      </w:hyperlink>
    </w:p>
    <w:p w14:paraId="266EB22B" w14:textId="664C0446" w:rsidR="00B10B71" w:rsidRDefault="00E11AAC">
      <w:pPr>
        <w:pStyle w:val="TOC2"/>
        <w:tabs>
          <w:tab w:val="left" w:pos="960"/>
          <w:tab w:val="right" w:leader="dot" w:pos="8774"/>
        </w:tabs>
        <w:rPr>
          <w:rFonts w:asciiTheme="minorHAnsi" w:hAnsiTheme="minorHAnsi"/>
          <w:noProof/>
          <w:sz w:val="22"/>
          <w:szCs w:val="22"/>
          <w:lang w:eastAsia="ja-JP"/>
        </w:rPr>
      </w:pPr>
      <w:hyperlink w:anchor="_Toc501533417" w:history="1">
        <w:r w:rsidR="00B10B71" w:rsidRPr="00F902DF">
          <w:rPr>
            <w:rStyle w:val="Hyperlink"/>
            <w:rFonts w:cs="Times New Roman"/>
            <w:noProof/>
          </w:rPr>
          <w:t>4.3</w:t>
        </w:r>
        <w:r w:rsidR="00B10B71">
          <w:rPr>
            <w:rFonts w:asciiTheme="minorHAnsi" w:hAnsiTheme="minorHAnsi"/>
            <w:noProof/>
            <w:sz w:val="22"/>
            <w:szCs w:val="22"/>
            <w:lang w:eastAsia="ja-JP"/>
          </w:rPr>
          <w:tab/>
        </w:r>
        <w:r w:rsidR="00B10B71" w:rsidRPr="00F902DF">
          <w:rPr>
            <w:rStyle w:val="Hyperlink"/>
            <w:rFonts w:cs="Times New Roman"/>
            <w:noProof/>
          </w:rPr>
          <w:t>Biểu đồ cấu trúc – (package/component diagram)</w:t>
        </w:r>
        <w:r w:rsidR="00B10B71">
          <w:rPr>
            <w:noProof/>
            <w:webHidden/>
          </w:rPr>
          <w:tab/>
        </w:r>
        <w:r w:rsidR="00B10B71">
          <w:rPr>
            <w:noProof/>
            <w:webHidden/>
          </w:rPr>
          <w:fldChar w:fldCharType="begin"/>
        </w:r>
        <w:r w:rsidR="00B10B71">
          <w:rPr>
            <w:noProof/>
            <w:webHidden/>
          </w:rPr>
          <w:instrText xml:space="preserve"> PAGEREF _Toc501533417 \h </w:instrText>
        </w:r>
        <w:r w:rsidR="00B10B71">
          <w:rPr>
            <w:noProof/>
            <w:webHidden/>
          </w:rPr>
        </w:r>
        <w:r w:rsidR="00B10B71">
          <w:rPr>
            <w:noProof/>
            <w:webHidden/>
          </w:rPr>
          <w:fldChar w:fldCharType="separate"/>
        </w:r>
        <w:r w:rsidR="007917EC">
          <w:rPr>
            <w:noProof/>
            <w:webHidden/>
          </w:rPr>
          <w:t>45</w:t>
        </w:r>
        <w:r w:rsidR="00B10B71">
          <w:rPr>
            <w:noProof/>
            <w:webHidden/>
          </w:rPr>
          <w:fldChar w:fldCharType="end"/>
        </w:r>
      </w:hyperlink>
    </w:p>
    <w:p w14:paraId="7FB5DE87" w14:textId="57722F7B" w:rsidR="00B10B71" w:rsidRDefault="00E11AAC">
      <w:pPr>
        <w:pStyle w:val="TOC2"/>
        <w:tabs>
          <w:tab w:val="left" w:pos="960"/>
          <w:tab w:val="right" w:leader="dot" w:pos="8774"/>
        </w:tabs>
        <w:rPr>
          <w:rFonts w:asciiTheme="minorHAnsi" w:hAnsiTheme="minorHAnsi"/>
          <w:noProof/>
          <w:sz w:val="22"/>
          <w:szCs w:val="22"/>
          <w:lang w:eastAsia="ja-JP"/>
        </w:rPr>
      </w:pPr>
      <w:hyperlink w:anchor="_Toc501533418" w:history="1">
        <w:r w:rsidR="00B10B71" w:rsidRPr="00F902DF">
          <w:rPr>
            <w:rStyle w:val="Hyperlink"/>
            <w:rFonts w:cs="Times New Roman"/>
            <w:noProof/>
          </w:rPr>
          <w:t>4.4</w:t>
        </w:r>
        <w:r w:rsidR="00B10B71">
          <w:rPr>
            <w:rFonts w:asciiTheme="minorHAnsi" w:hAnsiTheme="minorHAnsi"/>
            <w:noProof/>
            <w:sz w:val="22"/>
            <w:szCs w:val="22"/>
            <w:lang w:eastAsia="ja-JP"/>
          </w:rPr>
          <w:tab/>
        </w:r>
        <w:r w:rsidR="00B10B71" w:rsidRPr="00F902DF">
          <w:rPr>
            <w:rStyle w:val="Hyperlink"/>
            <w:rFonts w:cs="Times New Roman"/>
            <w:noProof/>
          </w:rPr>
          <w:t>Biểu đồ lớp phân tích</w:t>
        </w:r>
        <w:r w:rsidR="00B10B71">
          <w:rPr>
            <w:noProof/>
            <w:webHidden/>
          </w:rPr>
          <w:tab/>
        </w:r>
        <w:r w:rsidR="00B10B71">
          <w:rPr>
            <w:noProof/>
            <w:webHidden/>
          </w:rPr>
          <w:fldChar w:fldCharType="begin"/>
        </w:r>
        <w:r w:rsidR="00B10B71">
          <w:rPr>
            <w:noProof/>
            <w:webHidden/>
          </w:rPr>
          <w:instrText xml:space="preserve"> PAGEREF _Toc501533418 \h </w:instrText>
        </w:r>
        <w:r w:rsidR="00B10B71">
          <w:rPr>
            <w:noProof/>
            <w:webHidden/>
          </w:rPr>
        </w:r>
        <w:r w:rsidR="00B10B71">
          <w:rPr>
            <w:noProof/>
            <w:webHidden/>
          </w:rPr>
          <w:fldChar w:fldCharType="separate"/>
        </w:r>
        <w:r w:rsidR="007917EC">
          <w:rPr>
            <w:noProof/>
            <w:webHidden/>
          </w:rPr>
          <w:t>47</w:t>
        </w:r>
        <w:r w:rsidR="00B10B71">
          <w:rPr>
            <w:noProof/>
            <w:webHidden/>
          </w:rPr>
          <w:fldChar w:fldCharType="end"/>
        </w:r>
      </w:hyperlink>
    </w:p>
    <w:p w14:paraId="7F26E91C" w14:textId="20F8104F" w:rsidR="00B10B71" w:rsidRDefault="00E11AAC">
      <w:pPr>
        <w:pStyle w:val="TOC3"/>
        <w:rPr>
          <w:rFonts w:asciiTheme="minorHAnsi" w:hAnsiTheme="minorHAnsi"/>
          <w:noProof/>
          <w:sz w:val="22"/>
          <w:szCs w:val="22"/>
          <w:lang w:eastAsia="ja-JP"/>
        </w:rPr>
      </w:pPr>
      <w:hyperlink w:anchor="_Toc501533419" w:history="1">
        <w:r w:rsidR="00B10B71" w:rsidRPr="00F902DF">
          <w:rPr>
            <w:rStyle w:val="Hyperlink"/>
            <w:noProof/>
          </w:rPr>
          <w:t>4.4.1</w:t>
        </w:r>
        <w:r w:rsidR="00B10B71">
          <w:rPr>
            <w:rFonts w:asciiTheme="minorHAnsi" w:hAnsiTheme="minorHAnsi"/>
            <w:noProof/>
            <w:sz w:val="22"/>
            <w:szCs w:val="22"/>
            <w:lang w:eastAsia="ja-JP"/>
          </w:rPr>
          <w:tab/>
        </w:r>
        <w:r w:rsidR="00B10B71" w:rsidRPr="00F902DF">
          <w:rPr>
            <w:rStyle w:val="Hyperlink"/>
            <w:noProof/>
          </w:rPr>
          <w:t>Biểu đồ lớp phân tích package đăng ký – Register</w:t>
        </w:r>
        <w:r w:rsidR="00B10B71">
          <w:rPr>
            <w:noProof/>
            <w:webHidden/>
          </w:rPr>
          <w:tab/>
        </w:r>
        <w:r w:rsidR="00B10B71">
          <w:rPr>
            <w:noProof/>
            <w:webHidden/>
          </w:rPr>
          <w:fldChar w:fldCharType="begin"/>
        </w:r>
        <w:r w:rsidR="00B10B71">
          <w:rPr>
            <w:noProof/>
            <w:webHidden/>
          </w:rPr>
          <w:instrText xml:space="preserve"> PAGEREF _Toc501533419 \h </w:instrText>
        </w:r>
        <w:r w:rsidR="00B10B71">
          <w:rPr>
            <w:noProof/>
            <w:webHidden/>
          </w:rPr>
        </w:r>
        <w:r w:rsidR="00B10B71">
          <w:rPr>
            <w:noProof/>
            <w:webHidden/>
          </w:rPr>
          <w:fldChar w:fldCharType="separate"/>
        </w:r>
        <w:r w:rsidR="007917EC">
          <w:rPr>
            <w:noProof/>
            <w:webHidden/>
          </w:rPr>
          <w:t>47</w:t>
        </w:r>
        <w:r w:rsidR="00B10B71">
          <w:rPr>
            <w:noProof/>
            <w:webHidden/>
          </w:rPr>
          <w:fldChar w:fldCharType="end"/>
        </w:r>
      </w:hyperlink>
    </w:p>
    <w:p w14:paraId="12C9D1FC" w14:textId="12A5ED21" w:rsidR="00B10B71" w:rsidRDefault="00E11AAC">
      <w:pPr>
        <w:pStyle w:val="TOC3"/>
        <w:rPr>
          <w:rFonts w:asciiTheme="minorHAnsi" w:hAnsiTheme="minorHAnsi"/>
          <w:noProof/>
          <w:sz w:val="22"/>
          <w:szCs w:val="22"/>
          <w:lang w:eastAsia="ja-JP"/>
        </w:rPr>
      </w:pPr>
      <w:hyperlink w:anchor="_Toc501533420" w:history="1">
        <w:r w:rsidR="00B10B71" w:rsidRPr="00F902DF">
          <w:rPr>
            <w:rStyle w:val="Hyperlink"/>
            <w:noProof/>
          </w:rPr>
          <w:t>4.4.2</w:t>
        </w:r>
        <w:r w:rsidR="00B10B71">
          <w:rPr>
            <w:rFonts w:asciiTheme="minorHAnsi" w:hAnsiTheme="minorHAnsi"/>
            <w:noProof/>
            <w:sz w:val="22"/>
            <w:szCs w:val="22"/>
            <w:lang w:eastAsia="ja-JP"/>
          </w:rPr>
          <w:tab/>
        </w:r>
        <w:r w:rsidR="00B10B71" w:rsidRPr="00F902DF">
          <w:rPr>
            <w:rStyle w:val="Hyperlink"/>
            <w:noProof/>
          </w:rPr>
          <w:t>Biểu đồ lớp phân tích package đăng nhập – Login</w:t>
        </w:r>
        <w:r w:rsidR="00B10B71">
          <w:rPr>
            <w:noProof/>
            <w:webHidden/>
          </w:rPr>
          <w:tab/>
        </w:r>
        <w:r w:rsidR="00B10B71">
          <w:rPr>
            <w:noProof/>
            <w:webHidden/>
          </w:rPr>
          <w:fldChar w:fldCharType="begin"/>
        </w:r>
        <w:r w:rsidR="00B10B71">
          <w:rPr>
            <w:noProof/>
            <w:webHidden/>
          </w:rPr>
          <w:instrText xml:space="preserve"> PAGEREF _Toc501533420 \h </w:instrText>
        </w:r>
        <w:r w:rsidR="00B10B71">
          <w:rPr>
            <w:noProof/>
            <w:webHidden/>
          </w:rPr>
        </w:r>
        <w:r w:rsidR="00B10B71">
          <w:rPr>
            <w:noProof/>
            <w:webHidden/>
          </w:rPr>
          <w:fldChar w:fldCharType="separate"/>
        </w:r>
        <w:r w:rsidR="007917EC">
          <w:rPr>
            <w:noProof/>
            <w:webHidden/>
          </w:rPr>
          <w:t>47</w:t>
        </w:r>
        <w:r w:rsidR="00B10B71">
          <w:rPr>
            <w:noProof/>
            <w:webHidden/>
          </w:rPr>
          <w:fldChar w:fldCharType="end"/>
        </w:r>
      </w:hyperlink>
    </w:p>
    <w:p w14:paraId="638958EE" w14:textId="0693496A" w:rsidR="00B10B71" w:rsidRDefault="00E11AAC">
      <w:pPr>
        <w:pStyle w:val="TOC3"/>
        <w:rPr>
          <w:rFonts w:asciiTheme="minorHAnsi" w:hAnsiTheme="minorHAnsi"/>
          <w:noProof/>
          <w:sz w:val="22"/>
          <w:szCs w:val="22"/>
          <w:lang w:eastAsia="ja-JP"/>
        </w:rPr>
      </w:pPr>
      <w:hyperlink w:anchor="_Toc501533421" w:history="1">
        <w:r w:rsidR="00B10B71" w:rsidRPr="00F902DF">
          <w:rPr>
            <w:rStyle w:val="Hyperlink"/>
            <w:noProof/>
          </w:rPr>
          <w:t>4.4.3</w:t>
        </w:r>
        <w:r w:rsidR="00B10B71">
          <w:rPr>
            <w:rFonts w:asciiTheme="minorHAnsi" w:hAnsiTheme="minorHAnsi"/>
            <w:noProof/>
            <w:sz w:val="22"/>
            <w:szCs w:val="22"/>
            <w:lang w:eastAsia="ja-JP"/>
          </w:rPr>
          <w:tab/>
        </w:r>
        <w:r w:rsidR="00B10B71" w:rsidRPr="00F902DF">
          <w:rPr>
            <w:rStyle w:val="Hyperlink"/>
            <w:noProof/>
          </w:rPr>
          <w:t>Biểu đồ lớp phân tích package tìm kiếm dịch vụ - Search</w:t>
        </w:r>
        <w:r w:rsidR="00B10B71">
          <w:rPr>
            <w:noProof/>
            <w:webHidden/>
          </w:rPr>
          <w:tab/>
        </w:r>
        <w:r w:rsidR="00B10B71">
          <w:rPr>
            <w:noProof/>
            <w:webHidden/>
          </w:rPr>
          <w:fldChar w:fldCharType="begin"/>
        </w:r>
        <w:r w:rsidR="00B10B71">
          <w:rPr>
            <w:noProof/>
            <w:webHidden/>
          </w:rPr>
          <w:instrText xml:space="preserve"> PAGEREF _Toc501533421 \h </w:instrText>
        </w:r>
        <w:r w:rsidR="00B10B71">
          <w:rPr>
            <w:noProof/>
            <w:webHidden/>
          </w:rPr>
        </w:r>
        <w:r w:rsidR="00B10B71">
          <w:rPr>
            <w:noProof/>
            <w:webHidden/>
          </w:rPr>
          <w:fldChar w:fldCharType="separate"/>
        </w:r>
        <w:r w:rsidR="007917EC">
          <w:rPr>
            <w:noProof/>
            <w:webHidden/>
          </w:rPr>
          <w:t>48</w:t>
        </w:r>
        <w:r w:rsidR="00B10B71">
          <w:rPr>
            <w:noProof/>
            <w:webHidden/>
          </w:rPr>
          <w:fldChar w:fldCharType="end"/>
        </w:r>
      </w:hyperlink>
    </w:p>
    <w:p w14:paraId="27259EFE" w14:textId="10BD7865" w:rsidR="00B10B71" w:rsidRDefault="00E11AAC">
      <w:pPr>
        <w:pStyle w:val="TOC3"/>
        <w:rPr>
          <w:rFonts w:asciiTheme="minorHAnsi" w:hAnsiTheme="minorHAnsi"/>
          <w:noProof/>
          <w:sz w:val="22"/>
          <w:szCs w:val="22"/>
          <w:lang w:eastAsia="ja-JP"/>
        </w:rPr>
      </w:pPr>
      <w:hyperlink w:anchor="_Toc501533422" w:history="1">
        <w:r w:rsidR="00B10B71" w:rsidRPr="00F902DF">
          <w:rPr>
            <w:rStyle w:val="Hyperlink"/>
            <w:noProof/>
          </w:rPr>
          <w:t>4.4.4</w:t>
        </w:r>
        <w:r w:rsidR="00B10B71">
          <w:rPr>
            <w:rFonts w:asciiTheme="minorHAnsi" w:hAnsiTheme="minorHAnsi"/>
            <w:noProof/>
            <w:sz w:val="22"/>
            <w:szCs w:val="22"/>
            <w:lang w:eastAsia="ja-JP"/>
          </w:rPr>
          <w:tab/>
        </w:r>
        <w:r w:rsidR="00B10B71" w:rsidRPr="00F902DF">
          <w:rPr>
            <w:rStyle w:val="Hyperlink"/>
            <w:noProof/>
          </w:rPr>
          <w:t>Biểu đồ lớp phân tích package quản lý dịch vụ -  ServiceManagement</w:t>
        </w:r>
        <w:r w:rsidR="00B10B71">
          <w:rPr>
            <w:noProof/>
            <w:webHidden/>
          </w:rPr>
          <w:tab/>
        </w:r>
        <w:r w:rsidR="00B10B71">
          <w:rPr>
            <w:noProof/>
            <w:webHidden/>
          </w:rPr>
          <w:fldChar w:fldCharType="begin"/>
        </w:r>
        <w:r w:rsidR="00B10B71">
          <w:rPr>
            <w:noProof/>
            <w:webHidden/>
          </w:rPr>
          <w:instrText xml:space="preserve"> PAGEREF _Toc501533422 \h </w:instrText>
        </w:r>
        <w:r w:rsidR="00B10B71">
          <w:rPr>
            <w:noProof/>
            <w:webHidden/>
          </w:rPr>
        </w:r>
        <w:r w:rsidR="00B10B71">
          <w:rPr>
            <w:noProof/>
            <w:webHidden/>
          </w:rPr>
          <w:fldChar w:fldCharType="separate"/>
        </w:r>
        <w:r w:rsidR="007917EC">
          <w:rPr>
            <w:noProof/>
            <w:webHidden/>
          </w:rPr>
          <w:t>49</w:t>
        </w:r>
        <w:r w:rsidR="00B10B71">
          <w:rPr>
            <w:noProof/>
            <w:webHidden/>
          </w:rPr>
          <w:fldChar w:fldCharType="end"/>
        </w:r>
      </w:hyperlink>
    </w:p>
    <w:p w14:paraId="69514BC4" w14:textId="274BD6E5" w:rsidR="00B10B71" w:rsidRDefault="00E11AAC">
      <w:pPr>
        <w:pStyle w:val="TOC3"/>
        <w:rPr>
          <w:rFonts w:asciiTheme="minorHAnsi" w:hAnsiTheme="minorHAnsi"/>
          <w:noProof/>
          <w:sz w:val="22"/>
          <w:szCs w:val="22"/>
          <w:lang w:eastAsia="ja-JP"/>
        </w:rPr>
      </w:pPr>
      <w:hyperlink w:anchor="_Toc501533423" w:history="1">
        <w:r w:rsidR="00B10B71" w:rsidRPr="00F902DF">
          <w:rPr>
            <w:rStyle w:val="Hyperlink"/>
            <w:noProof/>
          </w:rPr>
          <w:t>4.4.5</w:t>
        </w:r>
        <w:r w:rsidR="00B10B71">
          <w:rPr>
            <w:rFonts w:asciiTheme="minorHAnsi" w:hAnsiTheme="minorHAnsi"/>
            <w:noProof/>
            <w:sz w:val="22"/>
            <w:szCs w:val="22"/>
            <w:lang w:eastAsia="ja-JP"/>
          </w:rPr>
          <w:tab/>
        </w:r>
        <w:r w:rsidR="00B10B71" w:rsidRPr="00F902DF">
          <w:rPr>
            <w:rStyle w:val="Hyperlink"/>
            <w:noProof/>
          </w:rPr>
          <w:t>Biểu đồ lớp phân tích package quản trị người dùng - UserAdministration</w:t>
        </w:r>
        <w:r w:rsidR="00B10B71">
          <w:rPr>
            <w:noProof/>
            <w:webHidden/>
          </w:rPr>
          <w:tab/>
        </w:r>
        <w:r w:rsidR="00B10B71">
          <w:rPr>
            <w:noProof/>
            <w:webHidden/>
          </w:rPr>
          <w:fldChar w:fldCharType="begin"/>
        </w:r>
        <w:r w:rsidR="00B10B71">
          <w:rPr>
            <w:noProof/>
            <w:webHidden/>
          </w:rPr>
          <w:instrText xml:space="preserve"> PAGEREF _Toc501533423 \h </w:instrText>
        </w:r>
        <w:r w:rsidR="00B10B71">
          <w:rPr>
            <w:noProof/>
            <w:webHidden/>
          </w:rPr>
        </w:r>
        <w:r w:rsidR="00B10B71">
          <w:rPr>
            <w:noProof/>
            <w:webHidden/>
          </w:rPr>
          <w:fldChar w:fldCharType="separate"/>
        </w:r>
        <w:r w:rsidR="007917EC">
          <w:rPr>
            <w:noProof/>
            <w:webHidden/>
          </w:rPr>
          <w:t>50</w:t>
        </w:r>
        <w:r w:rsidR="00B10B71">
          <w:rPr>
            <w:noProof/>
            <w:webHidden/>
          </w:rPr>
          <w:fldChar w:fldCharType="end"/>
        </w:r>
      </w:hyperlink>
    </w:p>
    <w:p w14:paraId="6ED481B5" w14:textId="79BD505F" w:rsidR="00B10B71" w:rsidRDefault="00E11AAC">
      <w:pPr>
        <w:pStyle w:val="TOC3"/>
        <w:rPr>
          <w:rFonts w:asciiTheme="minorHAnsi" w:hAnsiTheme="minorHAnsi"/>
          <w:noProof/>
          <w:sz w:val="22"/>
          <w:szCs w:val="22"/>
          <w:lang w:eastAsia="ja-JP"/>
        </w:rPr>
      </w:pPr>
      <w:hyperlink w:anchor="_Toc501533424" w:history="1">
        <w:r w:rsidR="00B10B71" w:rsidRPr="00F902DF">
          <w:rPr>
            <w:rStyle w:val="Hyperlink"/>
            <w:noProof/>
          </w:rPr>
          <w:t>4.4.6</w:t>
        </w:r>
        <w:r w:rsidR="00B10B71">
          <w:rPr>
            <w:rFonts w:asciiTheme="minorHAnsi" w:hAnsiTheme="minorHAnsi"/>
            <w:noProof/>
            <w:sz w:val="22"/>
            <w:szCs w:val="22"/>
            <w:lang w:eastAsia="ja-JP"/>
          </w:rPr>
          <w:tab/>
        </w:r>
        <w:r w:rsidR="00B10B71" w:rsidRPr="00F902DF">
          <w:rPr>
            <w:rStyle w:val="Hyperlink"/>
            <w:noProof/>
          </w:rPr>
          <w:t>Biểu đồ lớp phân tích package quản trị dịch vụ -  ServiceAdministration</w:t>
        </w:r>
        <w:r w:rsidR="00B10B71">
          <w:rPr>
            <w:noProof/>
            <w:webHidden/>
          </w:rPr>
          <w:tab/>
        </w:r>
        <w:r w:rsidR="00B10B71">
          <w:rPr>
            <w:noProof/>
            <w:webHidden/>
          </w:rPr>
          <w:fldChar w:fldCharType="begin"/>
        </w:r>
        <w:r w:rsidR="00B10B71">
          <w:rPr>
            <w:noProof/>
            <w:webHidden/>
          </w:rPr>
          <w:instrText xml:space="preserve"> PAGEREF _Toc501533424 \h </w:instrText>
        </w:r>
        <w:r w:rsidR="00B10B71">
          <w:rPr>
            <w:noProof/>
            <w:webHidden/>
          </w:rPr>
        </w:r>
        <w:r w:rsidR="00B10B71">
          <w:rPr>
            <w:noProof/>
            <w:webHidden/>
          </w:rPr>
          <w:fldChar w:fldCharType="separate"/>
        </w:r>
        <w:r w:rsidR="007917EC">
          <w:rPr>
            <w:noProof/>
            <w:webHidden/>
          </w:rPr>
          <w:t>50</w:t>
        </w:r>
        <w:r w:rsidR="00B10B71">
          <w:rPr>
            <w:noProof/>
            <w:webHidden/>
          </w:rPr>
          <w:fldChar w:fldCharType="end"/>
        </w:r>
      </w:hyperlink>
    </w:p>
    <w:p w14:paraId="6980DEFC" w14:textId="09E50C01" w:rsidR="00B10B71" w:rsidRDefault="00E11AAC">
      <w:pPr>
        <w:pStyle w:val="TOC2"/>
        <w:tabs>
          <w:tab w:val="left" w:pos="960"/>
          <w:tab w:val="right" w:leader="dot" w:pos="8774"/>
        </w:tabs>
        <w:rPr>
          <w:rFonts w:asciiTheme="minorHAnsi" w:hAnsiTheme="minorHAnsi"/>
          <w:noProof/>
          <w:sz w:val="22"/>
          <w:szCs w:val="22"/>
          <w:lang w:eastAsia="ja-JP"/>
        </w:rPr>
      </w:pPr>
      <w:hyperlink w:anchor="_Toc501533426" w:history="1">
        <w:r w:rsidR="00B10B71" w:rsidRPr="00F902DF">
          <w:rPr>
            <w:rStyle w:val="Hyperlink"/>
            <w:rFonts w:cs="Times New Roman"/>
            <w:noProof/>
          </w:rPr>
          <w:t>4.5</w:t>
        </w:r>
        <w:r w:rsidR="00B10B71">
          <w:rPr>
            <w:rFonts w:asciiTheme="minorHAnsi" w:hAnsiTheme="minorHAnsi"/>
            <w:noProof/>
            <w:sz w:val="22"/>
            <w:szCs w:val="22"/>
            <w:lang w:eastAsia="ja-JP"/>
          </w:rPr>
          <w:tab/>
        </w:r>
        <w:r w:rsidR="00B10B71" w:rsidRPr="00F902DF">
          <w:rPr>
            <w:rStyle w:val="Hyperlink"/>
            <w:rFonts w:cs="Times New Roman"/>
            <w:noProof/>
          </w:rPr>
          <w:t>Thiết kế lớp</w:t>
        </w:r>
        <w:r w:rsidR="00B10B71">
          <w:rPr>
            <w:noProof/>
            <w:webHidden/>
          </w:rPr>
          <w:tab/>
        </w:r>
        <w:r w:rsidR="00B10B71">
          <w:rPr>
            <w:noProof/>
            <w:webHidden/>
          </w:rPr>
          <w:fldChar w:fldCharType="begin"/>
        </w:r>
        <w:r w:rsidR="00B10B71">
          <w:rPr>
            <w:noProof/>
            <w:webHidden/>
          </w:rPr>
          <w:instrText xml:space="preserve"> PAGEREF _Toc501533426 \h </w:instrText>
        </w:r>
        <w:r w:rsidR="00B10B71">
          <w:rPr>
            <w:noProof/>
            <w:webHidden/>
          </w:rPr>
        </w:r>
        <w:r w:rsidR="00B10B71">
          <w:rPr>
            <w:noProof/>
            <w:webHidden/>
          </w:rPr>
          <w:fldChar w:fldCharType="separate"/>
        </w:r>
        <w:r w:rsidR="007917EC">
          <w:rPr>
            <w:noProof/>
            <w:webHidden/>
          </w:rPr>
          <w:t>51</w:t>
        </w:r>
        <w:r w:rsidR="00B10B71">
          <w:rPr>
            <w:noProof/>
            <w:webHidden/>
          </w:rPr>
          <w:fldChar w:fldCharType="end"/>
        </w:r>
      </w:hyperlink>
    </w:p>
    <w:p w14:paraId="0FF7487C" w14:textId="2BCB733E" w:rsidR="00B10B71" w:rsidRDefault="00E11AAC">
      <w:pPr>
        <w:pStyle w:val="TOC3"/>
        <w:rPr>
          <w:rFonts w:asciiTheme="minorHAnsi" w:hAnsiTheme="minorHAnsi"/>
          <w:noProof/>
          <w:sz w:val="22"/>
          <w:szCs w:val="22"/>
          <w:lang w:eastAsia="ja-JP"/>
        </w:rPr>
      </w:pPr>
      <w:hyperlink w:anchor="_Toc501533427" w:history="1">
        <w:r w:rsidR="00B10B71" w:rsidRPr="00F902DF">
          <w:rPr>
            <w:rStyle w:val="Hyperlink"/>
            <w:noProof/>
          </w:rPr>
          <w:t>4.5.1</w:t>
        </w:r>
        <w:r w:rsidR="00B10B71">
          <w:rPr>
            <w:rFonts w:asciiTheme="minorHAnsi" w:hAnsiTheme="minorHAnsi"/>
            <w:noProof/>
            <w:sz w:val="22"/>
            <w:szCs w:val="22"/>
            <w:lang w:eastAsia="ja-JP"/>
          </w:rPr>
          <w:tab/>
        </w:r>
        <w:r w:rsidR="00B10B71" w:rsidRPr="00F902DF">
          <w:rPr>
            <w:rStyle w:val="Hyperlink"/>
            <w:noProof/>
          </w:rPr>
          <w:t>Biểu đồ lớp chi tiết cho chức năng đăng ký tài khoản</w:t>
        </w:r>
        <w:r w:rsidR="00B10B71">
          <w:rPr>
            <w:noProof/>
            <w:webHidden/>
          </w:rPr>
          <w:tab/>
        </w:r>
        <w:r w:rsidR="00B10B71">
          <w:rPr>
            <w:noProof/>
            <w:webHidden/>
          </w:rPr>
          <w:fldChar w:fldCharType="begin"/>
        </w:r>
        <w:r w:rsidR="00B10B71">
          <w:rPr>
            <w:noProof/>
            <w:webHidden/>
          </w:rPr>
          <w:instrText xml:space="preserve"> PAGEREF _Toc501533427 \h </w:instrText>
        </w:r>
        <w:r w:rsidR="00B10B71">
          <w:rPr>
            <w:noProof/>
            <w:webHidden/>
          </w:rPr>
        </w:r>
        <w:r w:rsidR="00B10B71">
          <w:rPr>
            <w:noProof/>
            <w:webHidden/>
          </w:rPr>
          <w:fldChar w:fldCharType="separate"/>
        </w:r>
        <w:r w:rsidR="007917EC">
          <w:rPr>
            <w:noProof/>
            <w:webHidden/>
          </w:rPr>
          <w:t>51</w:t>
        </w:r>
        <w:r w:rsidR="00B10B71">
          <w:rPr>
            <w:noProof/>
            <w:webHidden/>
          </w:rPr>
          <w:fldChar w:fldCharType="end"/>
        </w:r>
      </w:hyperlink>
    </w:p>
    <w:p w14:paraId="1CA475D8" w14:textId="1BE645B5" w:rsidR="00B10B71" w:rsidRDefault="00E11AAC">
      <w:pPr>
        <w:pStyle w:val="TOC3"/>
        <w:rPr>
          <w:rFonts w:asciiTheme="minorHAnsi" w:hAnsiTheme="minorHAnsi"/>
          <w:noProof/>
          <w:sz w:val="22"/>
          <w:szCs w:val="22"/>
          <w:lang w:eastAsia="ja-JP"/>
        </w:rPr>
      </w:pPr>
      <w:hyperlink w:anchor="_Toc501533428" w:history="1">
        <w:r w:rsidR="00B10B71" w:rsidRPr="00F902DF">
          <w:rPr>
            <w:rStyle w:val="Hyperlink"/>
            <w:noProof/>
          </w:rPr>
          <w:t>4.5.2</w:t>
        </w:r>
        <w:r w:rsidR="00B10B71">
          <w:rPr>
            <w:rFonts w:asciiTheme="minorHAnsi" w:hAnsiTheme="minorHAnsi"/>
            <w:noProof/>
            <w:sz w:val="22"/>
            <w:szCs w:val="22"/>
            <w:lang w:eastAsia="ja-JP"/>
          </w:rPr>
          <w:tab/>
        </w:r>
        <w:r w:rsidR="00B10B71" w:rsidRPr="00F902DF">
          <w:rPr>
            <w:rStyle w:val="Hyperlink"/>
            <w:noProof/>
          </w:rPr>
          <w:t>Biểu đồ lớp chi tiết cho chức năng đăng nhập</w:t>
        </w:r>
        <w:r w:rsidR="00B10B71">
          <w:rPr>
            <w:noProof/>
            <w:webHidden/>
          </w:rPr>
          <w:tab/>
        </w:r>
        <w:r w:rsidR="00B10B71">
          <w:rPr>
            <w:noProof/>
            <w:webHidden/>
          </w:rPr>
          <w:fldChar w:fldCharType="begin"/>
        </w:r>
        <w:r w:rsidR="00B10B71">
          <w:rPr>
            <w:noProof/>
            <w:webHidden/>
          </w:rPr>
          <w:instrText xml:space="preserve"> PAGEREF _Toc501533428 \h </w:instrText>
        </w:r>
        <w:r w:rsidR="00B10B71">
          <w:rPr>
            <w:noProof/>
            <w:webHidden/>
          </w:rPr>
        </w:r>
        <w:r w:rsidR="00B10B71">
          <w:rPr>
            <w:noProof/>
            <w:webHidden/>
          </w:rPr>
          <w:fldChar w:fldCharType="separate"/>
        </w:r>
        <w:r w:rsidR="007917EC">
          <w:rPr>
            <w:noProof/>
            <w:webHidden/>
          </w:rPr>
          <w:t>51</w:t>
        </w:r>
        <w:r w:rsidR="00B10B71">
          <w:rPr>
            <w:noProof/>
            <w:webHidden/>
          </w:rPr>
          <w:fldChar w:fldCharType="end"/>
        </w:r>
      </w:hyperlink>
    </w:p>
    <w:p w14:paraId="6C49AD2B" w14:textId="452F4205" w:rsidR="00B10B71" w:rsidRDefault="00E11AAC">
      <w:pPr>
        <w:pStyle w:val="TOC3"/>
        <w:rPr>
          <w:rFonts w:asciiTheme="minorHAnsi" w:hAnsiTheme="minorHAnsi"/>
          <w:noProof/>
          <w:sz w:val="22"/>
          <w:szCs w:val="22"/>
          <w:lang w:eastAsia="ja-JP"/>
        </w:rPr>
      </w:pPr>
      <w:hyperlink w:anchor="_Toc501533429" w:history="1">
        <w:r w:rsidR="00B10B71" w:rsidRPr="00F902DF">
          <w:rPr>
            <w:rStyle w:val="Hyperlink"/>
            <w:noProof/>
          </w:rPr>
          <w:t>4.5.3</w:t>
        </w:r>
        <w:r w:rsidR="00B10B71">
          <w:rPr>
            <w:rFonts w:asciiTheme="minorHAnsi" w:hAnsiTheme="minorHAnsi"/>
            <w:noProof/>
            <w:sz w:val="22"/>
            <w:szCs w:val="22"/>
            <w:lang w:eastAsia="ja-JP"/>
          </w:rPr>
          <w:tab/>
        </w:r>
        <w:r w:rsidR="00B10B71" w:rsidRPr="00F902DF">
          <w:rPr>
            <w:rStyle w:val="Hyperlink"/>
            <w:noProof/>
          </w:rPr>
          <w:t>Biểu đồ lớp chi tiết cho chức năng tìm kiếm dịch vụ</w:t>
        </w:r>
        <w:r w:rsidR="00B10B71">
          <w:rPr>
            <w:noProof/>
            <w:webHidden/>
          </w:rPr>
          <w:tab/>
        </w:r>
        <w:r w:rsidR="00B10B71">
          <w:rPr>
            <w:noProof/>
            <w:webHidden/>
          </w:rPr>
          <w:fldChar w:fldCharType="begin"/>
        </w:r>
        <w:r w:rsidR="00B10B71">
          <w:rPr>
            <w:noProof/>
            <w:webHidden/>
          </w:rPr>
          <w:instrText xml:space="preserve"> PAGEREF _Toc501533429 \h </w:instrText>
        </w:r>
        <w:r w:rsidR="00B10B71">
          <w:rPr>
            <w:noProof/>
            <w:webHidden/>
          </w:rPr>
        </w:r>
        <w:r w:rsidR="00B10B71">
          <w:rPr>
            <w:noProof/>
            <w:webHidden/>
          </w:rPr>
          <w:fldChar w:fldCharType="separate"/>
        </w:r>
        <w:r w:rsidR="007917EC">
          <w:rPr>
            <w:noProof/>
            <w:webHidden/>
          </w:rPr>
          <w:t>52</w:t>
        </w:r>
        <w:r w:rsidR="00B10B71">
          <w:rPr>
            <w:noProof/>
            <w:webHidden/>
          </w:rPr>
          <w:fldChar w:fldCharType="end"/>
        </w:r>
      </w:hyperlink>
    </w:p>
    <w:p w14:paraId="61853252" w14:textId="6808E10C" w:rsidR="00B10B71" w:rsidRDefault="00E11AAC">
      <w:pPr>
        <w:pStyle w:val="TOC3"/>
        <w:rPr>
          <w:rFonts w:asciiTheme="minorHAnsi" w:hAnsiTheme="minorHAnsi"/>
          <w:noProof/>
          <w:sz w:val="22"/>
          <w:szCs w:val="22"/>
          <w:lang w:eastAsia="ja-JP"/>
        </w:rPr>
      </w:pPr>
      <w:hyperlink w:anchor="_Toc501533430" w:history="1">
        <w:r w:rsidR="00B10B71" w:rsidRPr="00F902DF">
          <w:rPr>
            <w:rStyle w:val="Hyperlink"/>
            <w:noProof/>
          </w:rPr>
          <w:t>4.5.4</w:t>
        </w:r>
        <w:r w:rsidR="00B10B71">
          <w:rPr>
            <w:rFonts w:asciiTheme="minorHAnsi" w:hAnsiTheme="minorHAnsi"/>
            <w:noProof/>
            <w:sz w:val="22"/>
            <w:szCs w:val="22"/>
            <w:lang w:eastAsia="ja-JP"/>
          </w:rPr>
          <w:tab/>
        </w:r>
        <w:r w:rsidR="00B10B71" w:rsidRPr="00F902DF">
          <w:rPr>
            <w:rStyle w:val="Hyperlink"/>
            <w:noProof/>
          </w:rPr>
          <w:t>Biểu đồ lớp chi tiết cho chức năng tạo mới/sửa dịch vụ</w:t>
        </w:r>
        <w:r w:rsidR="00B10B71">
          <w:rPr>
            <w:noProof/>
            <w:webHidden/>
          </w:rPr>
          <w:tab/>
        </w:r>
        <w:r w:rsidR="00B10B71">
          <w:rPr>
            <w:noProof/>
            <w:webHidden/>
          </w:rPr>
          <w:fldChar w:fldCharType="begin"/>
        </w:r>
        <w:r w:rsidR="00B10B71">
          <w:rPr>
            <w:noProof/>
            <w:webHidden/>
          </w:rPr>
          <w:instrText xml:space="preserve"> PAGEREF _Toc501533430 \h </w:instrText>
        </w:r>
        <w:r w:rsidR="00B10B71">
          <w:rPr>
            <w:noProof/>
            <w:webHidden/>
          </w:rPr>
        </w:r>
        <w:r w:rsidR="00B10B71">
          <w:rPr>
            <w:noProof/>
            <w:webHidden/>
          </w:rPr>
          <w:fldChar w:fldCharType="separate"/>
        </w:r>
        <w:r w:rsidR="007917EC">
          <w:rPr>
            <w:noProof/>
            <w:webHidden/>
          </w:rPr>
          <w:t>53</w:t>
        </w:r>
        <w:r w:rsidR="00B10B71">
          <w:rPr>
            <w:noProof/>
            <w:webHidden/>
          </w:rPr>
          <w:fldChar w:fldCharType="end"/>
        </w:r>
      </w:hyperlink>
    </w:p>
    <w:p w14:paraId="4DE85C9D" w14:textId="38D2A52F" w:rsidR="00B10B71" w:rsidRDefault="00E11AAC">
      <w:pPr>
        <w:pStyle w:val="TOC3"/>
        <w:rPr>
          <w:rFonts w:asciiTheme="minorHAnsi" w:hAnsiTheme="minorHAnsi"/>
          <w:noProof/>
          <w:sz w:val="22"/>
          <w:szCs w:val="22"/>
          <w:lang w:eastAsia="ja-JP"/>
        </w:rPr>
      </w:pPr>
      <w:hyperlink w:anchor="_Toc501533431" w:history="1">
        <w:r w:rsidR="00B10B71" w:rsidRPr="00F902DF">
          <w:rPr>
            <w:rStyle w:val="Hyperlink"/>
            <w:noProof/>
          </w:rPr>
          <w:t>4.5.5</w:t>
        </w:r>
        <w:r w:rsidR="00B10B71">
          <w:rPr>
            <w:rFonts w:asciiTheme="minorHAnsi" w:hAnsiTheme="minorHAnsi"/>
            <w:noProof/>
            <w:sz w:val="22"/>
            <w:szCs w:val="22"/>
            <w:lang w:eastAsia="ja-JP"/>
          </w:rPr>
          <w:tab/>
        </w:r>
        <w:r w:rsidR="00B10B71" w:rsidRPr="00F902DF">
          <w:rPr>
            <w:rStyle w:val="Hyperlink"/>
            <w:noProof/>
          </w:rPr>
          <w:t>Biểu đồ lớp chi tiết cho chức năng quản trị người dùng</w:t>
        </w:r>
        <w:r w:rsidR="00B10B71">
          <w:rPr>
            <w:noProof/>
            <w:webHidden/>
          </w:rPr>
          <w:tab/>
        </w:r>
        <w:r w:rsidR="00B10B71">
          <w:rPr>
            <w:noProof/>
            <w:webHidden/>
          </w:rPr>
          <w:fldChar w:fldCharType="begin"/>
        </w:r>
        <w:r w:rsidR="00B10B71">
          <w:rPr>
            <w:noProof/>
            <w:webHidden/>
          </w:rPr>
          <w:instrText xml:space="preserve"> PAGEREF _Toc501533431 \h </w:instrText>
        </w:r>
        <w:r w:rsidR="00B10B71">
          <w:rPr>
            <w:noProof/>
            <w:webHidden/>
          </w:rPr>
        </w:r>
        <w:r w:rsidR="00B10B71">
          <w:rPr>
            <w:noProof/>
            <w:webHidden/>
          </w:rPr>
          <w:fldChar w:fldCharType="separate"/>
        </w:r>
        <w:r w:rsidR="007917EC">
          <w:rPr>
            <w:noProof/>
            <w:webHidden/>
          </w:rPr>
          <w:t>53</w:t>
        </w:r>
        <w:r w:rsidR="00B10B71">
          <w:rPr>
            <w:noProof/>
            <w:webHidden/>
          </w:rPr>
          <w:fldChar w:fldCharType="end"/>
        </w:r>
      </w:hyperlink>
    </w:p>
    <w:p w14:paraId="6635D14B" w14:textId="1D99702C" w:rsidR="00B10B71" w:rsidRDefault="00E11AAC">
      <w:pPr>
        <w:pStyle w:val="TOC3"/>
        <w:rPr>
          <w:rFonts w:asciiTheme="minorHAnsi" w:hAnsiTheme="minorHAnsi"/>
          <w:noProof/>
          <w:sz w:val="22"/>
          <w:szCs w:val="22"/>
          <w:lang w:eastAsia="ja-JP"/>
        </w:rPr>
      </w:pPr>
      <w:hyperlink w:anchor="_Toc501533432" w:history="1">
        <w:r w:rsidR="00B10B71" w:rsidRPr="00F902DF">
          <w:rPr>
            <w:rStyle w:val="Hyperlink"/>
            <w:noProof/>
          </w:rPr>
          <w:t>4.5.6</w:t>
        </w:r>
        <w:r w:rsidR="00B10B71">
          <w:rPr>
            <w:rFonts w:asciiTheme="minorHAnsi" w:hAnsiTheme="minorHAnsi"/>
            <w:noProof/>
            <w:sz w:val="22"/>
            <w:szCs w:val="22"/>
            <w:lang w:eastAsia="ja-JP"/>
          </w:rPr>
          <w:tab/>
        </w:r>
        <w:r w:rsidR="00B10B71" w:rsidRPr="00F902DF">
          <w:rPr>
            <w:rStyle w:val="Hyperlink"/>
            <w:noProof/>
          </w:rPr>
          <w:t>Biểu đồ lớp chi tiết cho chức năng quản trị dịch vụ</w:t>
        </w:r>
        <w:r w:rsidR="00B10B71">
          <w:rPr>
            <w:noProof/>
            <w:webHidden/>
          </w:rPr>
          <w:tab/>
        </w:r>
        <w:r w:rsidR="00B10B71">
          <w:rPr>
            <w:noProof/>
            <w:webHidden/>
          </w:rPr>
          <w:fldChar w:fldCharType="begin"/>
        </w:r>
        <w:r w:rsidR="00B10B71">
          <w:rPr>
            <w:noProof/>
            <w:webHidden/>
          </w:rPr>
          <w:instrText xml:space="preserve"> PAGEREF _Toc501533432 \h </w:instrText>
        </w:r>
        <w:r w:rsidR="00B10B71">
          <w:rPr>
            <w:noProof/>
            <w:webHidden/>
          </w:rPr>
        </w:r>
        <w:r w:rsidR="00B10B71">
          <w:rPr>
            <w:noProof/>
            <w:webHidden/>
          </w:rPr>
          <w:fldChar w:fldCharType="separate"/>
        </w:r>
        <w:r w:rsidR="007917EC">
          <w:rPr>
            <w:noProof/>
            <w:webHidden/>
          </w:rPr>
          <w:t>54</w:t>
        </w:r>
        <w:r w:rsidR="00B10B71">
          <w:rPr>
            <w:noProof/>
            <w:webHidden/>
          </w:rPr>
          <w:fldChar w:fldCharType="end"/>
        </w:r>
      </w:hyperlink>
    </w:p>
    <w:p w14:paraId="39AB176B" w14:textId="6315736B" w:rsidR="00B10B71" w:rsidRDefault="00E11AAC">
      <w:pPr>
        <w:pStyle w:val="TOC2"/>
        <w:tabs>
          <w:tab w:val="left" w:pos="960"/>
          <w:tab w:val="right" w:leader="dot" w:pos="8774"/>
        </w:tabs>
        <w:rPr>
          <w:rFonts w:asciiTheme="minorHAnsi" w:hAnsiTheme="minorHAnsi"/>
          <w:noProof/>
          <w:sz w:val="22"/>
          <w:szCs w:val="22"/>
          <w:lang w:eastAsia="ja-JP"/>
        </w:rPr>
      </w:pPr>
      <w:hyperlink w:anchor="_Toc501533433" w:history="1">
        <w:r w:rsidR="00B10B71" w:rsidRPr="00F902DF">
          <w:rPr>
            <w:rStyle w:val="Hyperlink"/>
            <w:rFonts w:cs="Times New Roman"/>
            <w:noProof/>
          </w:rPr>
          <w:t>4.6</w:t>
        </w:r>
        <w:r w:rsidR="00B10B71">
          <w:rPr>
            <w:rFonts w:asciiTheme="minorHAnsi" w:hAnsiTheme="minorHAnsi"/>
            <w:noProof/>
            <w:sz w:val="22"/>
            <w:szCs w:val="22"/>
            <w:lang w:eastAsia="ja-JP"/>
          </w:rPr>
          <w:tab/>
        </w:r>
        <w:r w:rsidR="00B10B71" w:rsidRPr="00F902DF">
          <w:rPr>
            <w:rStyle w:val="Hyperlink"/>
            <w:rFonts w:cs="Times New Roman"/>
            <w:noProof/>
          </w:rPr>
          <w:t>Thiết kế giao diện</w:t>
        </w:r>
        <w:r w:rsidR="00B10B71">
          <w:rPr>
            <w:noProof/>
            <w:webHidden/>
          </w:rPr>
          <w:tab/>
        </w:r>
        <w:r w:rsidR="00B10B71">
          <w:rPr>
            <w:noProof/>
            <w:webHidden/>
          </w:rPr>
          <w:fldChar w:fldCharType="begin"/>
        </w:r>
        <w:r w:rsidR="00B10B71">
          <w:rPr>
            <w:noProof/>
            <w:webHidden/>
          </w:rPr>
          <w:instrText xml:space="preserve"> PAGEREF _Toc501533433 \h </w:instrText>
        </w:r>
        <w:r w:rsidR="00B10B71">
          <w:rPr>
            <w:noProof/>
            <w:webHidden/>
          </w:rPr>
        </w:r>
        <w:r w:rsidR="00B10B71">
          <w:rPr>
            <w:noProof/>
            <w:webHidden/>
          </w:rPr>
          <w:fldChar w:fldCharType="separate"/>
        </w:r>
        <w:r w:rsidR="007917EC">
          <w:rPr>
            <w:noProof/>
            <w:webHidden/>
          </w:rPr>
          <w:t>55</w:t>
        </w:r>
        <w:r w:rsidR="00B10B71">
          <w:rPr>
            <w:noProof/>
            <w:webHidden/>
          </w:rPr>
          <w:fldChar w:fldCharType="end"/>
        </w:r>
      </w:hyperlink>
    </w:p>
    <w:p w14:paraId="73AE304C" w14:textId="2E26EED3" w:rsidR="00B10B71" w:rsidRDefault="00E11AAC">
      <w:pPr>
        <w:pStyle w:val="TOC3"/>
        <w:rPr>
          <w:rFonts w:asciiTheme="minorHAnsi" w:hAnsiTheme="minorHAnsi"/>
          <w:noProof/>
          <w:sz w:val="22"/>
          <w:szCs w:val="22"/>
          <w:lang w:eastAsia="ja-JP"/>
        </w:rPr>
      </w:pPr>
      <w:hyperlink w:anchor="_Toc501533451" w:history="1">
        <w:r w:rsidR="00B10B71" w:rsidRPr="00F902DF">
          <w:rPr>
            <w:rStyle w:val="Hyperlink"/>
            <w:noProof/>
          </w:rPr>
          <w:t>4.6.1</w:t>
        </w:r>
        <w:r w:rsidR="00B10B71">
          <w:rPr>
            <w:rFonts w:asciiTheme="minorHAnsi" w:hAnsiTheme="minorHAnsi"/>
            <w:noProof/>
            <w:sz w:val="22"/>
            <w:szCs w:val="22"/>
            <w:lang w:eastAsia="ja-JP"/>
          </w:rPr>
          <w:tab/>
        </w:r>
        <w:r w:rsidR="00B10B71" w:rsidRPr="00F902DF">
          <w:rPr>
            <w:rStyle w:val="Hyperlink"/>
            <w:noProof/>
          </w:rPr>
          <w:t>Giao diện màn hình đăng ký</w:t>
        </w:r>
        <w:r w:rsidR="00B10B71">
          <w:rPr>
            <w:noProof/>
            <w:webHidden/>
          </w:rPr>
          <w:tab/>
        </w:r>
        <w:r w:rsidR="00B10B71">
          <w:rPr>
            <w:noProof/>
            <w:webHidden/>
          </w:rPr>
          <w:fldChar w:fldCharType="begin"/>
        </w:r>
        <w:r w:rsidR="00B10B71">
          <w:rPr>
            <w:noProof/>
            <w:webHidden/>
          </w:rPr>
          <w:instrText xml:space="preserve"> PAGEREF _Toc501533451 \h </w:instrText>
        </w:r>
        <w:r w:rsidR="00B10B71">
          <w:rPr>
            <w:noProof/>
            <w:webHidden/>
          </w:rPr>
        </w:r>
        <w:r w:rsidR="00B10B71">
          <w:rPr>
            <w:noProof/>
            <w:webHidden/>
          </w:rPr>
          <w:fldChar w:fldCharType="separate"/>
        </w:r>
        <w:r w:rsidR="007917EC">
          <w:rPr>
            <w:noProof/>
            <w:webHidden/>
          </w:rPr>
          <w:t>55</w:t>
        </w:r>
        <w:r w:rsidR="00B10B71">
          <w:rPr>
            <w:noProof/>
            <w:webHidden/>
          </w:rPr>
          <w:fldChar w:fldCharType="end"/>
        </w:r>
      </w:hyperlink>
    </w:p>
    <w:p w14:paraId="7C7FB7EF" w14:textId="1CD7920E" w:rsidR="00B10B71" w:rsidRDefault="00E11AAC">
      <w:pPr>
        <w:pStyle w:val="TOC3"/>
        <w:rPr>
          <w:rFonts w:asciiTheme="minorHAnsi" w:hAnsiTheme="minorHAnsi"/>
          <w:noProof/>
          <w:sz w:val="22"/>
          <w:szCs w:val="22"/>
          <w:lang w:eastAsia="ja-JP"/>
        </w:rPr>
      </w:pPr>
      <w:hyperlink w:anchor="_Toc501533452" w:history="1">
        <w:r w:rsidR="00B10B71" w:rsidRPr="00F902DF">
          <w:rPr>
            <w:rStyle w:val="Hyperlink"/>
            <w:noProof/>
          </w:rPr>
          <w:t>4.6.2</w:t>
        </w:r>
        <w:r w:rsidR="00B10B71">
          <w:rPr>
            <w:rFonts w:asciiTheme="minorHAnsi" w:hAnsiTheme="minorHAnsi"/>
            <w:noProof/>
            <w:sz w:val="22"/>
            <w:szCs w:val="22"/>
            <w:lang w:eastAsia="ja-JP"/>
          </w:rPr>
          <w:tab/>
        </w:r>
        <w:r w:rsidR="00B10B71" w:rsidRPr="00F902DF">
          <w:rPr>
            <w:rStyle w:val="Hyperlink"/>
            <w:noProof/>
          </w:rPr>
          <w:t>Giao diện màn hình đăng nhập</w:t>
        </w:r>
        <w:r w:rsidR="00B10B71">
          <w:rPr>
            <w:noProof/>
            <w:webHidden/>
          </w:rPr>
          <w:tab/>
        </w:r>
        <w:r w:rsidR="00B10B71">
          <w:rPr>
            <w:noProof/>
            <w:webHidden/>
          </w:rPr>
          <w:fldChar w:fldCharType="begin"/>
        </w:r>
        <w:r w:rsidR="00B10B71">
          <w:rPr>
            <w:noProof/>
            <w:webHidden/>
          </w:rPr>
          <w:instrText xml:space="preserve"> PAGEREF _Toc501533452 \h </w:instrText>
        </w:r>
        <w:r w:rsidR="00B10B71">
          <w:rPr>
            <w:noProof/>
            <w:webHidden/>
          </w:rPr>
        </w:r>
        <w:r w:rsidR="00B10B71">
          <w:rPr>
            <w:noProof/>
            <w:webHidden/>
          </w:rPr>
          <w:fldChar w:fldCharType="separate"/>
        </w:r>
        <w:r w:rsidR="007917EC">
          <w:rPr>
            <w:noProof/>
            <w:webHidden/>
          </w:rPr>
          <w:t>56</w:t>
        </w:r>
        <w:r w:rsidR="00B10B71">
          <w:rPr>
            <w:noProof/>
            <w:webHidden/>
          </w:rPr>
          <w:fldChar w:fldCharType="end"/>
        </w:r>
      </w:hyperlink>
    </w:p>
    <w:p w14:paraId="4AC0546B" w14:textId="5FF7F464" w:rsidR="00B10B71" w:rsidRDefault="00E11AAC">
      <w:pPr>
        <w:pStyle w:val="TOC3"/>
        <w:rPr>
          <w:rFonts w:asciiTheme="minorHAnsi" w:hAnsiTheme="minorHAnsi"/>
          <w:noProof/>
          <w:sz w:val="22"/>
          <w:szCs w:val="22"/>
          <w:lang w:eastAsia="ja-JP"/>
        </w:rPr>
      </w:pPr>
      <w:hyperlink w:anchor="_Toc501533453" w:history="1">
        <w:r w:rsidR="00B10B71" w:rsidRPr="00F902DF">
          <w:rPr>
            <w:rStyle w:val="Hyperlink"/>
            <w:noProof/>
          </w:rPr>
          <w:t>4.6.3</w:t>
        </w:r>
        <w:r w:rsidR="00B10B71">
          <w:rPr>
            <w:rFonts w:asciiTheme="minorHAnsi" w:hAnsiTheme="minorHAnsi"/>
            <w:noProof/>
            <w:sz w:val="22"/>
            <w:szCs w:val="22"/>
            <w:lang w:eastAsia="ja-JP"/>
          </w:rPr>
          <w:tab/>
        </w:r>
        <w:r w:rsidR="00B10B71" w:rsidRPr="00F902DF">
          <w:rPr>
            <w:rStyle w:val="Hyperlink"/>
            <w:noProof/>
          </w:rPr>
          <w:t>Giao diện màn hình chi tiết người dùng và dịch vụ</w:t>
        </w:r>
        <w:r w:rsidR="00B10B71">
          <w:rPr>
            <w:noProof/>
            <w:webHidden/>
          </w:rPr>
          <w:tab/>
        </w:r>
        <w:r w:rsidR="00B10B71">
          <w:rPr>
            <w:noProof/>
            <w:webHidden/>
          </w:rPr>
          <w:fldChar w:fldCharType="begin"/>
        </w:r>
        <w:r w:rsidR="00B10B71">
          <w:rPr>
            <w:noProof/>
            <w:webHidden/>
          </w:rPr>
          <w:instrText xml:space="preserve"> PAGEREF _Toc501533453 \h </w:instrText>
        </w:r>
        <w:r w:rsidR="00B10B71">
          <w:rPr>
            <w:noProof/>
            <w:webHidden/>
          </w:rPr>
        </w:r>
        <w:r w:rsidR="00B10B71">
          <w:rPr>
            <w:noProof/>
            <w:webHidden/>
          </w:rPr>
          <w:fldChar w:fldCharType="separate"/>
        </w:r>
        <w:r w:rsidR="007917EC">
          <w:rPr>
            <w:noProof/>
            <w:webHidden/>
          </w:rPr>
          <w:t>56</w:t>
        </w:r>
        <w:r w:rsidR="00B10B71">
          <w:rPr>
            <w:noProof/>
            <w:webHidden/>
          </w:rPr>
          <w:fldChar w:fldCharType="end"/>
        </w:r>
      </w:hyperlink>
    </w:p>
    <w:p w14:paraId="4F736BCE" w14:textId="0D673709" w:rsidR="00B10B71" w:rsidRDefault="00E11AAC">
      <w:pPr>
        <w:pStyle w:val="TOC3"/>
        <w:rPr>
          <w:rFonts w:asciiTheme="minorHAnsi" w:hAnsiTheme="minorHAnsi"/>
          <w:noProof/>
          <w:sz w:val="22"/>
          <w:szCs w:val="22"/>
          <w:lang w:eastAsia="ja-JP"/>
        </w:rPr>
      </w:pPr>
      <w:hyperlink w:anchor="_Toc501533454" w:history="1">
        <w:r w:rsidR="00B10B71" w:rsidRPr="00F902DF">
          <w:rPr>
            <w:rStyle w:val="Hyperlink"/>
            <w:noProof/>
          </w:rPr>
          <w:t>4.6.4</w:t>
        </w:r>
        <w:r w:rsidR="00B10B71">
          <w:rPr>
            <w:rFonts w:asciiTheme="minorHAnsi" w:hAnsiTheme="minorHAnsi"/>
            <w:noProof/>
            <w:sz w:val="22"/>
            <w:szCs w:val="22"/>
            <w:lang w:eastAsia="ja-JP"/>
          </w:rPr>
          <w:tab/>
        </w:r>
        <w:r w:rsidR="00B10B71" w:rsidRPr="00F902DF">
          <w:rPr>
            <w:rStyle w:val="Hyperlink"/>
            <w:noProof/>
          </w:rPr>
          <w:t>Giao diện màn hình tìm kiếm dịch vụ</w:t>
        </w:r>
        <w:r w:rsidR="00B10B71">
          <w:rPr>
            <w:noProof/>
            <w:webHidden/>
          </w:rPr>
          <w:tab/>
        </w:r>
        <w:r w:rsidR="00B10B71">
          <w:rPr>
            <w:noProof/>
            <w:webHidden/>
          </w:rPr>
          <w:fldChar w:fldCharType="begin"/>
        </w:r>
        <w:r w:rsidR="00B10B71">
          <w:rPr>
            <w:noProof/>
            <w:webHidden/>
          </w:rPr>
          <w:instrText xml:space="preserve"> PAGEREF _Toc501533454 \h </w:instrText>
        </w:r>
        <w:r w:rsidR="00B10B71">
          <w:rPr>
            <w:noProof/>
            <w:webHidden/>
          </w:rPr>
        </w:r>
        <w:r w:rsidR="00B10B71">
          <w:rPr>
            <w:noProof/>
            <w:webHidden/>
          </w:rPr>
          <w:fldChar w:fldCharType="separate"/>
        </w:r>
        <w:r w:rsidR="007917EC">
          <w:rPr>
            <w:noProof/>
            <w:webHidden/>
          </w:rPr>
          <w:t>57</w:t>
        </w:r>
        <w:r w:rsidR="00B10B71">
          <w:rPr>
            <w:noProof/>
            <w:webHidden/>
          </w:rPr>
          <w:fldChar w:fldCharType="end"/>
        </w:r>
      </w:hyperlink>
    </w:p>
    <w:p w14:paraId="19FB9CFF" w14:textId="46D685E3" w:rsidR="00B10B71" w:rsidRDefault="00E11AAC">
      <w:pPr>
        <w:pStyle w:val="TOC3"/>
        <w:rPr>
          <w:rFonts w:asciiTheme="minorHAnsi" w:hAnsiTheme="minorHAnsi"/>
          <w:noProof/>
          <w:sz w:val="22"/>
          <w:szCs w:val="22"/>
          <w:lang w:eastAsia="ja-JP"/>
        </w:rPr>
      </w:pPr>
      <w:hyperlink w:anchor="_Toc501533455" w:history="1">
        <w:r w:rsidR="00B10B71" w:rsidRPr="00F902DF">
          <w:rPr>
            <w:rStyle w:val="Hyperlink"/>
            <w:noProof/>
          </w:rPr>
          <w:t>4.6.5</w:t>
        </w:r>
        <w:r w:rsidR="00B10B71">
          <w:rPr>
            <w:rFonts w:asciiTheme="minorHAnsi" w:hAnsiTheme="minorHAnsi"/>
            <w:noProof/>
            <w:sz w:val="22"/>
            <w:szCs w:val="22"/>
            <w:lang w:eastAsia="ja-JP"/>
          </w:rPr>
          <w:tab/>
        </w:r>
        <w:r w:rsidR="00B10B71" w:rsidRPr="00F902DF">
          <w:rPr>
            <w:rStyle w:val="Hyperlink"/>
            <w:noProof/>
          </w:rPr>
          <w:t>Giao diện màn hình lịch sử và danh sách đánh dấu</w:t>
        </w:r>
        <w:r w:rsidR="00B10B71">
          <w:rPr>
            <w:noProof/>
            <w:webHidden/>
          </w:rPr>
          <w:tab/>
        </w:r>
        <w:r w:rsidR="00B10B71">
          <w:rPr>
            <w:noProof/>
            <w:webHidden/>
          </w:rPr>
          <w:fldChar w:fldCharType="begin"/>
        </w:r>
        <w:r w:rsidR="00B10B71">
          <w:rPr>
            <w:noProof/>
            <w:webHidden/>
          </w:rPr>
          <w:instrText xml:space="preserve"> PAGEREF _Toc501533455 \h </w:instrText>
        </w:r>
        <w:r w:rsidR="00B10B71">
          <w:rPr>
            <w:noProof/>
            <w:webHidden/>
          </w:rPr>
        </w:r>
        <w:r w:rsidR="00B10B71">
          <w:rPr>
            <w:noProof/>
            <w:webHidden/>
          </w:rPr>
          <w:fldChar w:fldCharType="separate"/>
        </w:r>
        <w:r w:rsidR="007917EC">
          <w:rPr>
            <w:noProof/>
            <w:webHidden/>
          </w:rPr>
          <w:t>58</w:t>
        </w:r>
        <w:r w:rsidR="00B10B71">
          <w:rPr>
            <w:noProof/>
            <w:webHidden/>
          </w:rPr>
          <w:fldChar w:fldCharType="end"/>
        </w:r>
      </w:hyperlink>
    </w:p>
    <w:p w14:paraId="64C2B056" w14:textId="2A92CAEC" w:rsidR="00B10B71" w:rsidRDefault="00E11AAC">
      <w:pPr>
        <w:pStyle w:val="TOC3"/>
        <w:rPr>
          <w:rFonts w:asciiTheme="minorHAnsi" w:hAnsiTheme="minorHAnsi"/>
          <w:noProof/>
          <w:sz w:val="22"/>
          <w:szCs w:val="22"/>
          <w:lang w:eastAsia="ja-JP"/>
        </w:rPr>
      </w:pPr>
      <w:hyperlink w:anchor="_Toc501533456" w:history="1">
        <w:r w:rsidR="00B10B71" w:rsidRPr="00F902DF">
          <w:rPr>
            <w:rStyle w:val="Hyperlink"/>
            <w:noProof/>
          </w:rPr>
          <w:t>4.6.6</w:t>
        </w:r>
        <w:r w:rsidR="00B10B71">
          <w:rPr>
            <w:rFonts w:asciiTheme="minorHAnsi" w:hAnsiTheme="minorHAnsi"/>
            <w:noProof/>
            <w:sz w:val="22"/>
            <w:szCs w:val="22"/>
            <w:lang w:eastAsia="ja-JP"/>
          </w:rPr>
          <w:tab/>
        </w:r>
        <w:r w:rsidR="00B10B71" w:rsidRPr="00F902DF">
          <w:rPr>
            <w:rStyle w:val="Hyperlink"/>
            <w:noProof/>
          </w:rPr>
          <w:t>Giao diệnmàn hình quản lý xe và thông báo</w:t>
        </w:r>
        <w:r w:rsidR="00B10B71">
          <w:rPr>
            <w:noProof/>
            <w:webHidden/>
          </w:rPr>
          <w:tab/>
        </w:r>
        <w:r w:rsidR="00B10B71">
          <w:rPr>
            <w:noProof/>
            <w:webHidden/>
          </w:rPr>
          <w:fldChar w:fldCharType="begin"/>
        </w:r>
        <w:r w:rsidR="00B10B71">
          <w:rPr>
            <w:noProof/>
            <w:webHidden/>
          </w:rPr>
          <w:instrText xml:space="preserve"> PAGEREF _Toc501533456 \h </w:instrText>
        </w:r>
        <w:r w:rsidR="00B10B71">
          <w:rPr>
            <w:noProof/>
            <w:webHidden/>
          </w:rPr>
        </w:r>
        <w:r w:rsidR="00B10B71">
          <w:rPr>
            <w:noProof/>
            <w:webHidden/>
          </w:rPr>
          <w:fldChar w:fldCharType="separate"/>
        </w:r>
        <w:r w:rsidR="007917EC">
          <w:rPr>
            <w:noProof/>
            <w:webHidden/>
          </w:rPr>
          <w:t>58</w:t>
        </w:r>
        <w:r w:rsidR="00B10B71">
          <w:rPr>
            <w:noProof/>
            <w:webHidden/>
          </w:rPr>
          <w:fldChar w:fldCharType="end"/>
        </w:r>
      </w:hyperlink>
    </w:p>
    <w:p w14:paraId="1BF3BAF2" w14:textId="23F487F1" w:rsidR="00B10B71" w:rsidRDefault="00E11AAC">
      <w:pPr>
        <w:pStyle w:val="TOC3"/>
        <w:rPr>
          <w:rFonts w:asciiTheme="minorHAnsi" w:hAnsiTheme="minorHAnsi"/>
          <w:noProof/>
          <w:sz w:val="22"/>
          <w:szCs w:val="22"/>
          <w:lang w:eastAsia="ja-JP"/>
        </w:rPr>
      </w:pPr>
      <w:hyperlink w:anchor="_Toc501533457" w:history="1">
        <w:r w:rsidR="00B10B71" w:rsidRPr="00F902DF">
          <w:rPr>
            <w:rStyle w:val="Hyperlink"/>
            <w:noProof/>
          </w:rPr>
          <w:t>4.6.7</w:t>
        </w:r>
        <w:r w:rsidR="00B10B71">
          <w:rPr>
            <w:rFonts w:asciiTheme="minorHAnsi" w:hAnsiTheme="minorHAnsi"/>
            <w:noProof/>
            <w:sz w:val="22"/>
            <w:szCs w:val="22"/>
            <w:lang w:eastAsia="ja-JP"/>
          </w:rPr>
          <w:tab/>
        </w:r>
        <w:r w:rsidR="00B10B71" w:rsidRPr="00F902DF">
          <w:rPr>
            <w:rStyle w:val="Hyperlink"/>
            <w:noProof/>
          </w:rPr>
          <w:t>Giao diện màn hình quản lý dịch vụ</w:t>
        </w:r>
        <w:r w:rsidR="00B10B71">
          <w:rPr>
            <w:noProof/>
            <w:webHidden/>
          </w:rPr>
          <w:tab/>
        </w:r>
        <w:r w:rsidR="00B10B71">
          <w:rPr>
            <w:noProof/>
            <w:webHidden/>
          </w:rPr>
          <w:fldChar w:fldCharType="begin"/>
        </w:r>
        <w:r w:rsidR="00B10B71">
          <w:rPr>
            <w:noProof/>
            <w:webHidden/>
          </w:rPr>
          <w:instrText xml:space="preserve"> PAGEREF _Toc501533457 \h </w:instrText>
        </w:r>
        <w:r w:rsidR="00B10B71">
          <w:rPr>
            <w:noProof/>
            <w:webHidden/>
          </w:rPr>
        </w:r>
        <w:r w:rsidR="00B10B71">
          <w:rPr>
            <w:noProof/>
            <w:webHidden/>
          </w:rPr>
          <w:fldChar w:fldCharType="separate"/>
        </w:r>
        <w:r w:rsidR="007917EC">
          <w:rPr>
            <w:noProof/>
            <w:webHidden/>
          </w:rPr>
          <w:t>59</w:t>
        </w:r>
        <w:r w:rsidR="00B10B71">
          <w:rPr>
            <w:noProof/>
            <w:webHidden/>
          </w:rPr>
          <w:fldChar w:fldCharType="end"/>
        </w:r>
      </w:hyperlink>
    </w:p>
    <w:p w14:paraId="7057985F" w14:textId="39306AEB" w:rsidR="00B10B71" w:rsidRDefault="00E11AAC">
      <w:pPr>
        <w:pStyle w:val="TOC3"/>
        <w:rPr>
          <w:rFonts w:asciiTheme="minorHAnsi" w:hAnsiTheme="minorHAnsi"/>
          <w:noProof/>
          <w:sz w:val="22"/>
          <w:szCs w:val="22"/>
          <w:lang w:eastAsia="ja-JP"/>
        </w:rPr>
      </w:pPr>
      <w:hyperlink w:anchor="_Toc501533458" w:history="1">
        <w:r w:rsidR="00B10B71" w:rsidRPr="00F902DF">
          <w:rPr>
            <w:rStyle w:val="Hyperlink"/>
            <w:noProof/>
          </w:rPr>
          <w:t>4.6.8</w:t>
        </w:r>
        <w:r w:rsidR="00B10B71">
          <w:rPr>
            <w:rFonts w:asciiTheme="minorHAnsi" w:hAnsiTheme="minorHAnsi"/>
            <w:noProof/>
            <w:sz w:val="22"/>
            <w:szCs w:val="22"/>
            <w:lang w:eastAsia="ja-JP"/>
          </w:rPr>
          <w:tab/>
        </w:r>
        <w:r w:rsidR="00B10B71" w:rsidRPr="00F902DF">
          <w:rPr>
            <w:rStyle w:val="Hyperlink"/>
            <w:noProof/>
          </w:rPr>
          <w:t>Giao diện màn hình quản lý dịch vụ</w:t>
        </w:r>
        <w:r w:rsidR="00B10B71">
          <w:rPr>
            <w:noProof/>
            <w:webHidden/>
          </w:rPr>
          <w:tab/>
        </w:r>
        <w:r w:rsidR="00B10B71">
          <w:rPr>
            <w:noProof/>
            <w:webHidden/>
          </w:rPr>
          <w:fldChar w:fldCharType="begin"/>
        </w:r>
        <w:r w:rsidR="00B10B71">
          <w:rPr>
            <w:noProof/>
            <w:webHidden/>
          </w:rPr>
          <w:instrText xml:space="preserve"> PAGEREF _Toc501533458 \h </w:instrText>
        </w:r>
        <w:r w:rsidR="00B10B71">
          <w:rPr>
            <w:noProof/>
            <w:webHidden/>
          </w:rPr>
        </w:r>
        <w:r w:rsidR="00B10B71">
          <w:rPr>
            <w:noProof/>
            <w:webHidden/>
          </w:rPr>
          <w:fldChar w:fldCharType="separate"/>
        </w:r>
        <w:r w:rsidR="007917EC">
          <w:rPr>
            <w:noProof/>
            <w:webHidden/>
          </w:rPr>
          <w:t>60</w:t>
        </w:r>
        <w:r w:rsidR="00B10B71">
          <w:rPr>
            <w:noProof/>
            <w:webHidden/>
          </w:rPr>
          <w:fldChar w:fldCharType="end"/>
        </w:r>
      </w:hyperlink>
    </w:p>
    <w:p w14:paraId="6B7D7922" w14:textId="594AD0CE" w:rsidR="00B10B71" w:rsidRDefault="00E11AAC">
      <w:pPr>
        <w:pStyle w:val="TOC2"/>
        <w:tabs>
          <w:tab w:val="left" w:pos="960"/>
          <w:tab w:val="right" w:leader="dot" w:pos="8774"/>
        </w:tabs>
        <w:rPr>
          <w:rFonts w:asciiTheme="minorHAnsi" w:hAnsiTheme="minorHAnsi"/>
          <w:noProof/>
          <w:sz w:val="22"/>
          <w:szCs w:val="22"/>
          <w:lang w:eastAsia="ja-JP"/>
        </w:rPr>
      </w:pPr>
      <w:hyperlink w:anchor="_Toc501533459" w:history="1">
        <w:r w:rsidR="00B10B71" w:rsidRPr="00F902DF">
          <w:rPr>
            <w:rStyle w:val="Hyperlink"/>
            <w:noProof/>
          </w:rPr>
          <w:t>4.7</w:t>
        </w:r>
        <w:r w:rsidR="00B10B71">
          <w:rPr>
            <w:rFonts w:asciiTheme="minorHAnsi" w:hAnsiTheme="minorHAnsi"/>
            <w:noProof/>
            <w:sz w:val="22"/>
            <w:szCs w:val="22"/>
            <w:lang w:eastAsia="ja-JP"/>
          </w:rPr>
          <w:tab/>
        </w:r>
        <w:r w:rsidR="00B10B71" w:rsidRPr="00F902DF">
          <w:rPr>
            <w:rStyle w:val="Hyperlink"/>
            <w:noProof/>
          </w:rPr>
          <w:t>Thiết kế mô hình dữ liệu</w:t>
        </w:r>
        <w:r w:rsidR="00B10B71">
          <w:rPr>
            <w:noProof/>
            <w:webHidden/>
          </w:rPr>
          <w:tab/>
        </w:r>
        <w:r w:rsidR="00B10B71">
          <w:rPr>
            <w:noProof/>
            <w:webHidden/>
          </w:rPr>
          <w:fldChar w:fldCharType="begin"/>
        </w:r>
        <w:r w:rsidR="00B10B71">
          <w:rPr>
            <w:noProof/>
            <w:webHidden/>
          </w:rPr>
          <w:instrText xml:space="preserve"> PAGEREF _Toc501533459 \h </w:instrText>
        </w:r>
        <w:r w:rsidR="00B10B71">
          <w:rPr>
            <w:noProof/>
            <w:webHidden/>
          </w:rPr>
        </w:r>
        <w:r w:rsidR="00B10B71">
          <w:rPr>
            <w:noProof/>
            <w:webHidden/>
          </w:rPr>
          <w:fldChar w:fldCharType="separate"/>
        </w:r>
        <w:r w:rsidR="007917EC">
          <w:rPr>
            <w:noProof/>
            <w:webHidden/>
          </w:rPr>
          <w:t>61</w:t>
        </w:r>
        <w:r w:rsidR="00B10B71">
          <w:rPr>
            <w:noProof/>
            <w:webHidden/>
          </w:rPr>
          <w:fldChar w:fldCharType="end"/>
        </w:r>
      </w:hyperlink>
    </w:p>
    <w:p w14:paraId="479CFAAC" w14:textId="010D0AD9" w:rsidR="00B10B71" w:rsidRDefault="00E11AAC">
      <w:pPr>
        <w:pStyle w:val="TOC3"/>
        <w:rPr>
          <w:rFonts w:asciiTheme="minorHAnsi" w:hAnsiTheme="minorHAnsi"/>
          <w:noProof/>
          <w:sz w:val="22"/>
          <w:szCs w:val="22"/>
          <w:lang w:eastAsia="ja-JP"/>
        </w:rPr>
      </w:pPr>
      <w:hyperlink w:anchor="_Toc501533460" w:history="1">
        <w:r w:rsidR="00B10B71" w:rsidRPr="00F902DF">
          <w:rPr>
            <w:rStyle w:val="Hyperlink"/>
            <w:noProof/>
          </w:rPr>
          <w:t>4.7.1</w:t>
        </w:r>
        <w:r w:rsidR="00B10B71">
          <w:rPr>
            <w:rFonts w:asciiTheme="minorHAnsi" w:hAnsiTheme="minorHAnsi"/>
            <w:noProof/>
            <w:sz w:val="22"/>
            <w:szCs w:val="22"/>
            <w:lang w:eastAsia="ja-JP"/>
          </w:rPr>
          <w:tab/>
        </w:r>
        <w:r w:rsidR="00B10B71" w:rsidRPr="00F902DF">
          <w:rPr>
            <w:rStyle w:val="Hyperlink"/>
            <w:noProof/>
          </w:rPr>
          <w:t>Yêu cầu bài toán</w:t>
        </w:r>
        <w:r w:rsidR="00B10B71">
          <w:rPr>
            <w:noProof/>
            <w:webHidden/>
          </w:rPr>
          <w:tab/>
        </w:r>
        <w:r w:rsidR="00B10B71">
          <w:rPr>
            <w:noProof/>
            <w:webHidden/>
          </w:rPr>
          <w:fldChar w:fldCharType="begin"/>
        </w:r>
        <w:r w:rsidR="00B10B71">
          <w:rPr>
            <w:noProof/>
            <w:webHidden/>
          </w:rPr>
          <w:instrText xml:space="preserve"> PAGEREF _Toc501533460 \h </w:instrText>
        </w:r>
        <w:r w:rsidR="00B10B71">
          <w:rPr>
            <w:noProof/>
            <w:webHidden/>
          </w:rPr>
        </w:r>
        <w:r w:rsidR="00B10B71">
          <w:rPr>
            <w:noProof/>
            <w:webHidden/>
          </w:rPr>
          <w:fldChar w:fldCharType="separate"/>
        </w:r>
        <w:r w:rsidR="007917EC">
          <w:rPr>
            <w:noProof/>
            <w:webHidden/>
          </w:rPr>
          <w:t>61</w:t>
        </w:r>
        <w:r w:rsidR="00B10B71">
          <w:rPr>
            <w:noProof/>
            <w:webHidden/>
          </w:rPr>
          <w:fldChar w:fldCharType="end"/>
        </w:r>
      </w:hyperlink>
    </w:p>
    <w:p w14:paraId="6C4972EC" w14:textId="1A74DA60" w:rsidR="00B10B71" w:rsidRDefault="00E11AAC">
      <w:pPr>
        <w:pStyle w:val="TOC3"/>
        <w:rPr>
          <w:rFonts w:asciiTheme="minorHAnsi" w:hAnsiTheme="minorHAnsi"/>
          <w:noProof/>
          <w:sz w:val="22"/>
          <w:szCs w:val="22"/>
          <w:lang w:eastAsia="ja-JP"/>
        </w:rPr>
      </w:pPr>
      <w:hyperlink w:anchor="_Toc501533461" w:history="1">
        <w:r w:rsidR="00B10B71" w:rsidRPr="00F902DF">
          <w:rPr>
            <w:rStyle w:val="Hyperlink"/>
            <w:noProof/>
          </w:rPr>
          <w:t>4.7.2</w:t>
        </w:r>
        <w:r w:rsidR="00B10B71">
          <w:rPr>
            <w:rFonts w:asciiTheme="minorHAnsi" w:hAnsiTheme="minorHAnsi"/>
            <w:noProof/>
            <w:sz w:val="22"/>
            <w:szCs w:val="22"/>
            <w:lang w:eastAsia="ja-JP"/>
          </w:rPr>
          <w:tab/>
        </w:r>
        <w:r w:rsidR="00B10B71" w:rsidRPr="00F902DF">
          <w:rPr>
            <w:rStyle w:val="Hyperlink"/>
            <w:noProof/>
          </w:rPr>
          <w:t>Biểu đồ thực thể liên kết</w:t>
        </w:r>
        <w:r w:rsidR="00B10B71">
          <w:rPr>
            <w:noProof/>
            <w:webHidden/>
          </w:rPr>
          <w:tab/>
        </w:r>
        <w:r w:rsidR="00B10B71">
          <w:rPr>
            <w:noProof/>
            <w:webHidden/>
          </w:rPr>
          <w:fldChar w:fldCharType="begin"/>
        </w:r>
        <w:r w:rsidR="00B10B71">
          <w:rPr>
            <w:noProof/>
            <w:webHidden/>
          </w:rPr>
          <w:instrText xml:space="preserve"> PAGEREF _Toc501533461 \h </w:instrText>
        </w:r>
        <w:r w:rsidR="00B10B71">
          <w:rPr>
            <w:noProof/>
            <w:webHidden/>
          </w:rPr>
        </w:r>
        <w:r w:rsidR="00B10B71">
          <w:rPr>
            <w:noProof/>
            <w:webHidden/>
          </w:rPr>
          <w:fldChar w:fldCharType="separate"/>
        </w:r>
        <w:r w:rsidR="007917EC">
          <w:rPr>
            <w:noProof/>
            <w:webHidden/>
          </w:rPr>
          <w:t>62</w:t>
        </w:r>
        <w:r w:rsidR="00B10B71">
          <w:rPr>
            <w:noProof/>
            <w:webHidden/>
          </w:rPr>
          <w:fldChar w:fldCharType="end"/>
        </w:r>
      </w:hyperlink>
    </w:p>
    <w:p w14:paraId="58CAAACA" w14:textId="2B8FE33A" w:rsidR="00B10B71" w:rsidRDefault="00E11AAC">
      <w:pPr>
        <w:pStyle w:val="TOC3"/>
        <w:rPr>
          <w:rFonts w:asciiTheme="minorHAnsi" w:hAnsiTheme="minorHAnsi"/>
          <w:noProof/>
          <w:sz w:val="22"/>
          <w:szCs w:val="22"/>
          <w:lang w:eastAsia="ja-JP"/>
        </w:rPr>
      </w:pPr>
      <w:hyperlink w:anchor="_Toc501533462" w:history="1">
        <w:r w:rsidR="00B10B71" w:rsidRPr="00F902DF">
          <w:rPr>
            <w:rStyle w:val="Hyperlink"/>
            <w:noProof/>
          </w:rPr>
          <w:t>4.7.3</w:t>
        </w:r>
        <w:r w:rsidR="00B10B71">
          <w:rPr>
            <w:rFonts w:asciiTheme="minorHAnsi" w:hAnsiTheme="minorHAnsi"/>
            <w:noProof/>
            <w:sz w:val="22"/>
            <w:szCs w:val="22"/>
            <w:lang w:eastAsia="ja-JP"/>
          </w:rPr>
          <w:tab/>
        </w:r>
        <w:r w:rsidR="00B10B71" w:rsidRPr="00F902DF">
          <w:rPr>
            <w:rStyle w:val="Hyperlink"/>
            <w:noProof/>
          </w:rPr>
          <w:t>Thiết kế cơ sở dữ liệu</w:t>
        </w:r>
        <w:r w:rsidR="00B10B71">
          <w:rPr>
            <w:noProof/>
            <w:webHidden/>
          </w:rPr>
          <w:tab/>
        </w:r>
        <w:r w:rsidR="00B10B71">
          <w:rPr>
            <w:noProof/>
            <w:webHidden/>
          </w:rPr>
          <w:fldChar w:fldCharType="begin"/>
        </w:r>
        <w:r w:rsidR="00B10B71">
          <w:rPr>
            <w:noProof/>
            <w:webHidden/>
          </w:rPr>
          <w:instrText xml:space="preserve"> PAGEREF _Toc501533462 \h </w:instrText>
        </w:r>
        <w:r w:rsidR="00B10B71">
          <w:rPr>
            <w:noProof/>
            <w:webHidden/>
          </w:rPr>
        </w:r>
        <w:r w:rsidR="00B10B71">
          <w:rPr>
            <w:noProof/>
            <w:webHidden/>
          </w:rPr>
          <w:fldChar w:fldCharType="separate"/>
        </w:r>
        <w:r w:rsidR="007917EC">
          <w:rPr>
            <w:noProof/>
            <w:webHidden/>
          </w:rPr>
          <w:t>63</w:t>
        </w:r>
        <w:r w:rsidR="00B10B71">
          <w:rPr>
            <w:noProof/>
            <w:webHidden/>
          </w:rPr>
          <w:fldChar w:fldCharType="end"/>
        </w:r>
      </w:hyperlink>
    </w:p>
    <w:p w14:paraId="7206E650" w14:textId="7093535D" w:rsidR="00B10B71" w:rsidRDefault="00E11AAC">
      <w:pPr>
        <w:pStyle w:val="TOC3"/>
        <w:rPr>
          <w:rFonts w:asciiTheme="minorHAnsi" w:hAnsiTheme="minorHAnsi"/>
          <w:noProof/>
          <w:sz w:val="22"/>
          <w:szCs w:val="22"/>
          <w:lang w:eastAsia="ja-JP"/>
        </w:rPr>
      </w:pPr>
      <w:hyperlink w:anchor="_Toc501533463" w:history="1">
        <w:r w:rsidR="00B10B71" w:rsidRPr="00F902DF">
          <w:rPr>
            <w:rStyle w:val="Hyperlink"/>
            <w:noProof/>
          </w:rPr>
          <w:t>4.7.4</w:t>
        </w:r>
        <w:r w:rsidR="00B10B71">
          <w:rPr>
            <w:rFonts w:asciiTheme="minorHAnsi" w:hAnsiTheme="minorHAnsi"/>
            <w:noProof/>
            <w:sz w:val="22"/>
            <w:szCs w:val="22"/>
            <w:lang w:eastAsia="ja-JP"/>
          </w:rPr>
          <w:tab/>
        </w:r>
        <w:r w:rsidR="00B10B71" w:rsidRPr="00F902DF">
          <w:rPr>
            <w:rStyle w:val="Hyperlink"/>
            <w:noProof/>
          </w:rPr>
          <w:t>Thiết kế chi tiết bảng</w:t>
        </w:r>
        <w:r w:rsidR="00B10B71">
          <w:rPr>
            <w:noProof/>
            <w:webHidden/>
          </w:rPr>
          <w:tab/>
        </w:r>
        <w:r w:rsidR="00B10B71">
          <w:rPr>
            <w:noProof/>
            <w:webHidden/>
          </w:rPr>
          <w:fldChar w:fldCharType="begin"/>
        </w:r>
        <w:r w:rsidR="00B10B71">
          <w:rPr>
            <w:noProof/>
            <w:webHidden/>
          </w:rPr>
          <w:instrText xml:space="preserve"> PAGEREF _Toc501533463 \h </w:instrText>
        </w:r>
        <w:r w:rsidR="00B10B71">
          <w:rPr>
            <w:noProof/>
            <w:webHidden/>
          </w:rPr>
        </w:r>
        <w:r w:rsidR="00B10B71">
          <w:rPr>
            <w:noProof/>
            <w:webHidden/>
          </w:rPr>
          <w:fldChar w:fldCharType="separate"/>
        </w:r>
        <w:r w:rsidR="007917EC">
          <w:rPr>
            <w:noProof/>
            <w:webHidden/>
          </w:rPr>
          <w:t>63</w:t>
        </w:r>
        <w:r w:rsidR="00B10B71">
          <w:rPr>
            <w:noProof/>
            <w:webHidden/>
          </w:rPr>
          <w:fldChar w:fldCharType="end"/>
        </w:r>
      </w:hyperlink>
    </w:p>
    <w:p w14:paraId="0DBE9097" w14:textId="08ADB68F" w:rsidR="00B10B71" w:rsidRDefault="00E11AAC">
      <w:pPr>
        <w:pStyle w:val="TOC2"/>
        <w:tabs>
          <w:tab w:val="left" w:pos="960"/>
          <w:tab w:val="right" w:leader="dot" w:pos="8774"/>
        </w:tabs>
        <w:rPr>
          <w:rFonts w:asciiTheme="minorHAnsi" w:hAnsiTheme="minorHAnsi"/>
          <w:noProof/>
          <w:sz w:val="22"/>
          <w:szCs w:val="22"/>
          <w:lang w:eastAsia="ja-JP"/>
        </w:rPr>
      </w:pPr>
      <w:hyperlink w:anchor="_Toc501533464" w:history="1">
        <w:r w:rsidR="00B10B71" w:rsidRPr="00F902DF">
          <w:rPr>
            <w:rStyle w:val="Hyperlink"/>
            <w:rFonts w:cs="Times New Roman"/>
            <w:noProof/>
          </w:rPr>
          <w:t>4.8</w:t>
        </w:r>
        <w:r w:rsidR="00B10B71">
          <w:rPr>
            <w:rFonts w:asciiTheme="minorHAnsi" w:hAnsiTheme="minorHAnsi"/>
            <w:noProof/>
            <w:sz w:val="22"/>
            <w:szCs w:val="22"/>
            <w:lang w:eastAsia="ja-JP"/>
          </w:rPr>
          <w:tab/>
        </w:r>
        <w:r w:rsidR="00B10B71" w:rsidRPr="00F902DF">
          <w:rPr>
            <w:rStyle w:val="Hyperlink"/>
            <w:rFonts w:cs="Times New Roman"/>
            <w:noProof/>
          </w:rPr>
          <w:t>Đánh giá kết quả hệ thống</w:t>
        </w:r>
        <w:r w:rsidR="00B10B71">
          <w:rPr>
            <w:noProof/>
            <w:webHidden/>
          </w:rPr>
          <w:tab/>
        </w:r>
        <w:r w:rsidR="00B10B71">
          <w:rPr>
            <w:noProof/>
            <w:webHidden/>
          </w:rPr>
          <w:fldChar w:fldCharType="begin"/>
        </w:r>
        <w:r w:rsidR="00B10B71">
          <w:rPr>
            <w:noProof/>
            <w:webHidden/>
          </w:rPr>
          <w:instrText xml:space="preserve"> PAGEREF _Toc501533464 \h </w:instrText>
        </w:r>
        <w:r w:rsidR="00B10B71">
          <w:rPr>
            <w:noProof/>
            <w:webHidden/>
          </w:rPr>
        </w:r>
        <w:r w:rsidR="00B10B71">
          <w:rPr>
            <w:noProof/>
            <w:webHidden/>
          </w:rPr>
          <w:fldChar w:fldCharType="separate"/>
        </w:r>
        <w:r w:rsidR="007917EC">
          <w:rPr>
            <w:noProof/>
            <w:webHidden/>
          </w:rPr>
          <w:t>67</w:t>
        </w:r>
        <w:r w:rsidR="00B10B71">
          <w:rPr>
            <w:noProof/>
            <w:webHidden/>
          </w:rPr>
          <w:fldChar w:fldCharType="end"/>
        </w:r>
      </w:hyperlink>
    </w:p>
    <w:p w14:paraId="62BD9857" w14:textId="5ED2454C" w:rsidR="00B10B71" w:rsidRDefault="00E11AAC">
      <w:pPr>
        <w:pStyle w:val="TOC1"/>
        <w:tabs>
          <w:tab w:val="left" w:pos="1680"/>
          <w:tab w:val="right" w:leader="dot" w:pos="8774"/>
        </w:tabs>
        <w:rPr>
          <w:rFonts w:asciiTheme="minorHAnsi" w:hAnsiTheme="minorHAnsi"/>
          <w:noProof/>
          <w:sz w:val="22"/>
          <w:szCs w:val="22"/>
          <w:lang w:eastAsia="ja-JP"/>
        </w:rPr>
      </w:pPr>
      <w:hyperlink w:anchor="_Toc501533465" w:history="1">
        <w:r w:rsidR="00B10B71" w:rsidRPr="00F902DF">
          <w:rPr>
            <w:rStyle w:val="Hyperlink"/>
            <w:rFonts w:cs="Times New Roman"/>
            <w:noProof/>
          </w:rPr>
          <w:t>CHƯƠNG 5.</w:t>
        </w:r>
        <w:r w:rsidR="00B10B71">
          <w:rPr>
            <w:rFonts w:asciiTheme="minorHAnsi" w:hAnsiTheme="minorHAnsi"/>
            <w:noProof/>
            <w:sz w:val="22"/>
            <w:szCs w:val="22"/>
            <w:lang w:eastAsia="ja-JP"/>
          </w:rPr>
          <w:tab/>
        </w:r>
        <w:r w:rsidR="00B10B71" w:rsidRPr="00F902DF">
          <w:rPr>
            <w:rStyle w:val="Hyperlink"/>
            <w:rFonts w:cs="Times New Roman"/>
            <w:noProof/>
          </w:rPr>
          <w:t>KẾT LUẬN VÀ HƯỚNG PHÁT TRIỂN</w:t>
        </w:r>
        <w:r w:rsidR="00B10B71">
          <w:rPr>
            <w:noProof/>
            <w:webHidden/>
          </w:rPr>
          <w:tab/>
        </w:r>
        <w:r w:rsidR="00B10B71">
          <w:rPr>
            <w:noProof/>
            <w:webHidden/>
          </w:rPr>
          <w:fldChar w:fldCharType="begin"/>
        </w:r>
        <w:r w:rsidR="00B10B71">
          <w:rPr>
            <w:noProof/>
            <w:webHidden/>
          </w:rPr>
          <w:instrText xml:space="preserve"> PAGEREF _Toc501533465 \h </w:instrText>
        </w:r>
        <w:r w:rsidR="00B10B71">
          <w:rPr>
            <w:noProof/>
            <w:webHidden/>
          </w:rPr>
        </w:r>
        <w:r w:rsidR="00B10B71">
          <w:rPr>
            <w:noProof/>
            <w:webHidden/>
          </w:rPr>
          <w:fldChar w:fldCharType="separate"/>
        </w:r>
        <w:r w:rsidR="007917EC">
          <w:rPr>
            <w:noProof/>
            <w:webHidden/>
          </w:rPr>
          <w:t>68</w:t>
        </w:r>
        <w:r w:rsidR="00B10B71">
          <w:rPr>
            <w:noProof/>
            <w:webHidden/>
          </w:rPr>
          <w:fldChar w:fldCharType="end"/>
        </w:r>
      </w:hyperlink>
    </w:p>
    <w:p w14:paraId="1E8A373F" w14:textId="398A265A" w:rsidR="00B10B71" w:rsidRDefault="00E11AAC">
      <w:pPr>
        <w:pStyle w:val="TOC2"/>
        <w:tabs>
          <w:tab w:val="left" w:pos="960"/>
          <w:tab w:val="right" w:leader="dot" w:pos="8774"/>
        </w:tabs>
        <w:rPr>
          <w:rFonts w:asciiTheme="minorHAnsi" w:hAnsiTheme="minorHAnsi"/>
          <w:noProof/>
          <w:sz w:val="22"/>
          <w:szCs w:val="22"/>
          <w:lang w:eastAsia="ja-JP"/>
        </w:rPr>
      </w:pPr>
      <w:hyperlink w:anchor="_Toc501533466" w:history="1">
        <w:r w:rsidR="00B10B71" w:rsidRPr="00F902DF">
          <w:rPr>
            <w:rStyle w:val="Hyperlink"/>
            <w:rFonts w:cs="Times New Roman"/>
            <w:noProof/>
          </w:rPr>
          <w:t>5.1</w:t>
        </w:r>
        <w:r w:rsidR="00B10B71">
          <w:rPr>
            <w:rFonts w:asciiTheme="minorHAnsi" w:hAnsiTheme="minorHAnsi"/>
            <w:noProof/>
            <w:sz w:val="22"/>
            <w:szCs w:val="22"/>
            <w:lang w:eastAsia="ja-JP"/>
          </w:rPr>
          <w:tab/>
        </w:r>
        <w:r w:rsidR="00B10B71" w:rsidRPr="00F902DF">
          <w:rPr>
            <w:rStyle w:val="Hyperlink"/>
            <w:rFonts w:cs="Times New Roman"/>
            <w:noProof/>
          </w:rPr>
          <w:t>Kết luận</w:t>
        </w:r>
        <w:r w:rsidR="00B10B71">
          <w:rPr>
            <w:noProof/>
            <w:webHidden/>
          </w:rPr>
          <w:tab/>
        </w:r>
        <w:r w:rsidR="00B10B71">
          <w:rPr>
            <w:noProof/>
            <w:webHidden/>
          </w:rPr>
          <w:fldChar w:fldCharType="begin"/>
        </w:r>
        <w:r w:rsidR="00B10B71">
          <w:rPr>
            <w:noProof/>
            <w:webHidden/>
          </w:rPr>
          <w:instrText xml:space="preserve"> PAGEREF _Toc501533466 \h </w:instrText>
        </w:r>
        <w:r w:rsidR="00B10B71">
          <w:rPr>
            <w:noProof/>
            <w:webHidden/>
          </w:rPr>
        </w:r>
        <w:r w:rsidR="00B10B71">
          <w:rPr>
            <w:noProof/>
            <w:webHidden/>
          </w:rPr>
          <w:fldChar w:fldCharType="separate"/>
        </w:r>
        <w:r w:rsidR="007917EC">
          <w:rPr>
            <w:noProof/>
            <w:webHidden/>
          </w:rPr>
          <w:t>68</w:t>
        </w:r>
        <w:r w:rsidR="00B10B71">
          <w:rPr>
            <w:noProof/>
            <w:webHidden/>
          </w:rPr>
          <w:fldChar w:fldCharType="end"/>
        </w:r>
      </w:hyperlink>
    </w:p>
    <w:p w14:paraId="3776261B" w14:textId="60F11978" w:rsidR="00B10B71" w:rsidRDefault="00E11AAC">
      <w:pPr>
        <w:pStyle w:val="TOC2"/>
        <w:tabs>
          <w:tab w:val="left" w:pos="960"/>
          <w:tab w:val="right" w:leader="dot" w:pos="8774"/>
        </w:tabs>
        <w:rPr>
          <w:rFonts w:asciiTheme="minorHAnsi" w:hAnsiTheme="minorHAnsi"/>
          <w:noProof/>
          <w:sz w:val="22"/>
          <w:szCs w:val="22"/>
          <w:lang w:eastAsia="ja-JP"/>
        </w:rPr>
      </w:pPr>
      <w:hyperlink w:anchor="_Toc501533467" w:history="1">
        <w:r w:rsidR="00B10B71" w:rsidRPr="00F902DF">
          <w:rPr>
            <w:rStyle w:val="Hyperlink"/>
            <w:rFonts w:cs="Times New Roman"/>
            <w:noProof/>
          </w:rPr>
          <w:t>5.2</w:t>
        </w:r>
        <w:r w:rsidR="00B10B71">
          <w:rPr>
            <w:rFonts w:asciiTheme="minorHAnsi" w:hAnsiTheme="minorHAnsi"/>
            <w:noProof/>
            <w:sz w:val="22"/>
            <w:szCs w:val="22"/>
            <w:lang w:eastAsia="ja-JP"/>
          </w:rPr>
          <w:tab/>
        </w:r>
        <w:r w:rsidR="00B10B71" w:rsidRPr="00F902DF">
          <w:rPr>
            <w:rStyle w:val="Hyperlink"/>
            <w:rFonts w:cs="Times New Roman"/>
            <w:noProof/>
          </w:rPr>
          <w:t>Hướng phát triển</w:t>
        </w:r>
        <w:r w:rsidR="00B10B71">
          <w:rPr>
            <w:noProof/>
            <w:webHidden/>
          </w:rPr>
          <w:tab/>
        </w:r>
        <w:r w:rsidR="00B10B71">
          <w:rPr>
            <w:noProof/>
            <w:webHidden/>
          </w:rPr>
          <w:fldChar w:fldCharType="begin"/>
        </w:r>
        <w:r w:rsidR="00B10B71">
          <w:rPr>
            <w:noProof/>
            <w:webHidden/>
          </w:rPr>
          <w:instrText xml:space="preserve"> PAGEREF _Toc501533467 \h </w:instrText>
        </w:r>
        <w:r w:rsidR="00B10B71">
          <w:rPr>
            <w:noProof/>
            <w:webHidden/>
          </w:rPr>
        </w:r>
        <w:r w:rsidR="00B10B71">
          <w:rPr>
            <w:noProof/>
            <w:webHidden/>
          </w:rPr>
          <w:fldChar w:fldCharType="separate"/>
        </w:r>
        <w:r w:rsidR="007917EC">
          <w:rPr>
            <w:noProof/>
            <w:webHidden/>
          </w:rPr>
          <w:t>68</w:t>
        </w:r>
        <w:r w:rsidR="00B10B71">
          <w:rPr>
            <w:noProof/>
            <w:webHidden/>
          </w:rPr>
          <w:fldChar w:fldCharType="end"/>
        </w:r>
      </w:hyperlink>
    </w:p>
    <w:p w14:paraId="4AA0B8D1" w14:textId="4C90D76B" w:rsidR="00B10B71" w:rsidRDefault="00E11AAC">
      <w:pPr>
        <w:pStyle w:val="TOC1"/>
        <w:tabs>
          <w:tab w:val="right" w:leader="dot" w:pos="8774"/>
        </w:tabs>
        <w:rPr>
          <w:rFonts w:asciiTheme="minorHAnsi" w:hAnsiTheme="minorHAnsi"/>
          <w:noProof/>
          <w:sz w:val="22"/>
          <w:szCs w:val="22"/>
          <w:lang w:eastAsia="ja-JP"/>
        </w:rPr>
      </w:pPr>
      <w:hyperlink w:anchor="_Toc501533468" w:history="1">
        <w:r w:rsidR="00B10B71" w:rsidRPr="00F902DF">
          <w:rPr>
            <w:rStyle w:val="Hyperlink"/>
            <w:noProof/>
          </w:rPr>
          <w:t>TÀI LIỆU THAM KHẢO</w:t>
        </w:r>
        <w:r w:rsidR="00B10B71">
          <w:rPr>
            <w:noProof/>
            <w:webHidden/>
          </w:rPr>
          <w:tab/>
        </w:r>
        <w:r w:rsidR="00B10B71">
          <w:rPr>
            <w:noProof/>
            <w:webHidden/>
          </w:rPr>
          <w:fldChar w:fldCharType="begin"/>
        </w:r>
        <w:r w:rsidR="00B10B71">
          <w:rPr>
            <w:noProof/>
            <w:webHidden/>
          </w:rPr>
          <w:instrText xml:space="preserve"> PAGEREF _Toc501533468 \h </w:instrText>
        </w:r>
        <w:r w:rsidR="00B10B71">
          <w:rPr>
            <w:noProof/>
            <w:webHidden/>
          </w:rPr>
        </w:r>
        <w:r w:rsidR="00B10B71">
          <w:rPr>
            <w:noProof/>
            <w:webHidden/>
          </w:rPr>
          <w:fldChar w:fldCharType="separate"/>
        </w:r>
        <w:r w:rsidR="007917EC">
          <w:rPr>
            <w:noProof/>
            <w:webHidden/>
          </w:rPr>
          <w:t>69</w:t>
        </w:r>
        <w:r w:rsidR="00B10B71">
          <w:rPr>
            <w:noProof/>
            <w:webHidden/>
          </w:rPr>
          <w:fldChar w:fldCharType="end"/>
        </w:r>
      </w:hyperlink>
    </w:p>
    <w:p w14:paraId="6F9F9F03" w14:textId="45F023A1" w:rsidR="000737A7" w:rsidRDefault="00BD6FE3" w:rsidP="000737A7">
      <w:pPr>
        <w:spacing w:before="0" w:beforeAutospacing="0"/>
      </w:pPr>
      <w:r>
        <w:fldChar w:fldCharType="end"/>
      </w:r>
      <w:r w:rsidR="000737A7">
        <w:br w:type="page"/>
      </w:r>
    </w:p>
    <w:p w14:paraId="77408350" w14:textId="1CA1B8A6" w:rsidR="00D21BB5" w:rsidRPr="008B425F" w:rsidDel="00601C5B" w:rsidRDefault="00D21BB5" w:rsidP="00FB22A9">
      <w:pPr>
        <w:spacing w:before="0" w:beforeAutospacing="0" w:after="0" w:afterAutospacing="0"/>
        <w:rPr>
          <w:del w:id="66" w:author="Nguyễn Trọng Giáp" w:date="2017-12-20T10:42:00Z"/>
          <w:rFonts w:cs="Times New Roman"/>
        </w:rPr>
      </w:pPr>
    </w:p>
    <w:p w14:paraId="3E638323" w14:textId="77777777" w:rsidR="00D21BB5" w:rsidDel="00345F2F" w:rsidRDefault="00D21BB5">
      <w:pPr>
        <w:spacing w:before="0" w:beforeAutospacing="0" w:after="0" w:afterAutospacing="0"/>
        <w:rPr>
          <w:del w:id="67" w:author="Nguyễn Trọng Giáp" w:date="2017-12-20T10:43:00Z"/>
          <w:rFonts w:cs="Times New Roman"/>
        </w:rPr>
        <w:pPrChange w:id="68" w:author="Nguyễn Trọng Giáp" w:date="2017-12-20T10:42:00Z">
          <w:pPr>
            <w:spacing w:before="0" w:beforeAutospacing="0" w:after="0" w:afterAutospacing="0" w:line="240" w:lineRule="auto"/>
            <w:jc w:val="left"/>
          </w:pPr>
        </w:pPrChange>
      </w:pPr>
      <w:del w:id="69" w:author="Nguyễn Trọng Giáp" w:date="2017-12-20T10:42:00Z">
        <w:r w:rsidDel="00601C5B">
          <w:rPr>
            <w:rFonts w:cs="Times New Roman"/>
          </w:rPr>
          <w:br w:type="page"/>
        </w:r>
      </w:del>
    </w:p>
    <w:p w14:paraId="0AAABE78" w14:textId="27BC9A3D" w:rsidR="00D21BB5" w:rsidRPr="009200A6" w:rsidRDefault="00D21BB5" w:rsidP="00D21BB5">
      <w:pPr>
        <w:pStyle w:val="Heading1-NoNumber"/>
        <w:rPr>
          <w:lang w:val="vi-VN"/>
        </w:rPr>
      </w:pPr>
      <w:bookmarkStart w:id="70" w:name="_Toc501533360"/>
      <w:r>
        <w:t>DANH MỤC HÌNH VẼ</w:t>
      </w:r>
      <w:bookmarkEnd w:id="70"/>
    </w:p>
    <w:p w14:paraId="7E3532C4" w14:textId="752D8B8F" w:rsidR="00B10B71" w:rsidRDefault="00D21BB5">
      <w:pPr>
        <w:pStyle w:val="TableofFigures"/>
        <w:tabs>
          <w:tab w:val="right" w:leader="dot" w:pos="8774"/>
        </w:tabs>
        <w:rPr>
          <w:rFonts w:asciiTheme="minorHAnsi" w:hAnsiTheme="minorHAnsi"/>
          <w:noProof/>
          <w:sz w:val="22"/>
          <w:szCs w:val="22"/>
          <w:lang w:eastAsia="ja-JP"/>
        </w:rPr>
      </w:pPr>
      <w:r>
        <w:fldChar w:fldCharType="begin"/>
      </w:r>
      <w:r>
        <w:instrText xml:space="preserve"> TOC \h \z \c "Hình" </w:instrText>
      </w:r>
      <w:r>
        <w:fldChar w:fldCharType="separate"/>
      </w:r>
      <w:hyperlink w:anchor="_Toc501533469" w:history="1">
        <w:r w:rsidR="00B10B71" w:rsidRPr="00495192">
          <w:rPr>
            <w:rStyle w:val="Hyperlink"/>
            <w:noProof/>
          </w:rPr>
          <w:t>Hình 1: Google Map</w:t>
        </w:r>
        <w:r w:rsidR="00B10B71">
          <w:rPr>
            <w:noProof/>
            <w:webHidden/>
          </w:rPr>
          <w:tab/>
        </w:r>
        <w:r w:rsidR="00B10B71">
          <w:rPr>
            <w:noProof/>
            <w:webHidden/>
          </w:rPr>
          <w:fldChar w:fldCharType="begin"/>
        </w:r>
        <w:r w:rsidR="00B10B71">
          <w:rPr>
            <w:noProof/>
            <w:webHidden/>
          </w:rPr>
          <w:instrText xml:space="preserve"> PAGEREF _Toc501533469 \h </w:instrText>
        </w:r>
        <w:r w:rsidR="00B10B71">
          <w:rPr>
            <w:noProof/>
            <w:webHidden/>
          </w:rPr>
        </w:r>
        <w:r w:rsidR="00B10B71">
          <w:rPr>
            <w:noProof/>
            <w:webHidden/>
          </w:rPr>
          <w:fldChar w:fldCharType="separate"/>
        </w:r>
        <w:r w:rsidR="007917EC">
          <w:rPr>
            <w:noProof/>
            <w:webHidden/>
          </w:rPr>
          <w:t>16</w:t>
        </w:r>
        <w:r w:rsidR="00B10B71">
          <w:rPr>
            <w:noProof/>
            <w:webHidden/>
          </w:rPr>
          <w:fldChar w:fldCharType="end"/>
        </w:r>
      </w:hyperlink>
    </w:p>
    <w:p w14:paraId="59E99312" w14:textId="647E2EA0" w:rsidR="00B10B71" w:rsidRDefault="00E11AAC">
      <w:pPr>
        <w:pStyle w:val="TableofFigures"/>
        <w:tabs>
          <w:tab w:val="right" w:leader="dot" w:pos="8774"/>
        </w:tabs>
        <w:rPr>
          <w:rFonts w:asciiTheme="minorHAnsi" w:hAnsiTheme="minorHAnsi"/>
          <w:noProof/>
          <w:sz w:val="22"/>
          <w:szCs w:val="22"/>
          <w:lang w:eastAsia="ja-JP"/>
        </w:rPr>
      </w:pPr>
      <w:hyperlink w:anchor="_Toc501533470" w:history="1">
        <w:r w:rsidR="00B10B71" w:rsidRPr="00495192">
          <w:rPr>
            <w:rStyle w:val="Hyperlink"/>
            <w:noProof/>
          </w:rPr>
          <w:t>Hình 2: Google Maps APIs Details</w:t>
        </w:r>
        <w:r w:rsidR="00B10B71">
          <w:rPr>
            <w:noProof/>
            <w:webHidden/>
          </w:rPr>
          <w:tab/>
        </w:r>
        <w:r w:rsidR="00B10B71">
          <w:rPr>
            <w:noProof/>
            <w:webHidden/>
          </w:rPr>
          <w:fldChar w:fldCharType="begin"/>
        </w:r>
        <w:r w:rsidR="00B10B71">
          <w:rPr>
            <w:noProof/>
            <w:webHidden/>
          </w:rPr>
          <w:instrText xml:space="preserve"> PAGEREF _Toc501533470 \h </w:instrText>
        </w:r>
        <w:r w:rsidR="00B10B71">
          <w:rPr>
            <w:noProof/>
            <w:webHidden/>
          </w:rPr>
        </w:r>
        <w:r w:rsidR="00B10B71">
          <w:rPr>
            <w:noProof/>
            <w:webHidden/>
          </w:rPr>
          <w:fldChar w:fldCharType="separate"/>
        </w:r>
        <w:r w:rsidR="007917EC">
          <w:rPr>
            <w:noProof/>
            <w:webHidden/>
          </w:rPr>
          <w:t>17</w:t>
        </w:r>
        <w:r w:rsidR="00B10B71">
          <w:rPr>
            <w:noProof/>
            <w:webHidden/>
          </w:rPr>
          <w:fldChar w:fldCharType="end"/>
        </w:r>
      </w:hyperlink>
    </w:p>
    <w:p w14:paraId="70BBFBC4" w14:textId="52AFBA96" w:rsidR="00B10B71" w:rsidRDefault="00E11AAC">
      <w:pPr>
        <w:pStyle w:val="TableofFigures"/>
        <w:tabs>
          <w:tab w:val="right" w:leader="dot" w:pos="8774"/>
        </w:tabs>
        <w:rPr>
          <w:rFonts w:asciiTheme="minorHAnsi" w:hAnsiTheme="minorHAnsi"/>
          <w:noProof/>
          <w:sz w:val="22"/>
          <w:szCs w:val="22"/>
          <w:lang w:eastAsia="ja-JP"/>
        </w:rPr>
      </w:pPr>
      <w:hyperlink w:anchor="_Toc501533471" w:history="1">
        <w:r w:rsidR="00B10B71" w:rsidRPr="00495192">
          <w:rPr>
            <w:rStyle w:val="Hyperlink"/>
            <w:noProof/>
          </w:rPr>
          <w:t>Hình 3: Maps Android API</w:t>
        </w:r>
        <w:r w:rsidR="00B10B71">
          <w:rPr>
            <w:noProof/>
            <w:webHidden/>
          </w:rPr>
          <w:tab/>
        </w:r>
        <w:r w:rsidR="00B10B71">
          <w:rPr>
            <w:noProof/>
            <w:webHidden/>
          </w:rPr>
          <w:fldChar w:fldCharType="begin"/>
        </w:r>
        <w:r w:rsidR="00B10B71">
          <w:rPr>
            <w:noProof/>
            <w:webHidden/>
          </w:rPr>
          <w:instrText xml:space="preserve"> PAGEREF _Toc501533471 \h </w:instrText>
        </w:r>
        <w:r w:rsidR="00B10B71">
          <w:rPr>
            <w:noProof/>
            <w:webHidden/>
          </w:rPr>
        </w:r>
        <w:r w:rsidR="00B10B71">
          <w:rPr>
            <w:noProof/>
            <w:webHidden/>
          </w:rPr>
          <w:fldChar w:fldCharType="separate"/>
        </w:r>
        <w:r w:rsidR="007917EC">
          <w:rPr>
            <w:noProof/>
            <w:webHidden/>
          </w:rPr>
          <w:t>17</w:t>
        </w:r>
        <w:r w:rsidR="00B10B71">
          <w:rPr>
            <w:noProof/>
            <w:webHidden/>
          </w:rPr>
          <w:fldChar w:fldCharType="end"/>
        </w:r>
      </w:hyperlink>
    </w:p>
    <w:p w14:paraId="76B6936C" w14:textId="26EDF74F" w:rsidR="00B10B71" w:rsidRDefault="00E11AAC">
      <w:pPr>
        <w:pStyle w:val="TableofFigures"/>
        <w:tabs>
          <w:tab w:val="right" w:leader="dot" w:pos="8774"/>
        </w:tabs>
        <w:rPr>
          <w:rFonts w:asciiTheme="minorHAnsi" w:hAnsiTheme="minorHAnsi"/>
          <w:noProof/>
          <w:sz w:val="22"/>
          <w:szCs w:val="22"/>
          <w:lang w:eastAsia="ja-JP"/>
        </w:rPr>
      </w:pPr>
      <w:hyperlink w:anchor="_Toc501533472" w:history="1">
        <w:r w:rsidR="00B10B71" w:rsidRPr="00495192">
          <w:rPr>
            <w:rStyle w:val="Hyperlink"/>
            <w:noProof/>
          </w:rPr>
          <w:t>Hình 4: Places API</w:t>
        </w:r>
        <w:r w:rsidR="00B10B71">
          <w:rPr>
            <w:noProof/>
            <w:webHidden/>
          </w:rPr>
          <w:tab/>
        </w:r>
        <w:r w:rsidR="00B10B71">
          <w:rPr>
            <w:noProof/>
            <w:webHidden/>
          </w:rPr>
          <w:fldChar w:fldCharType="begin"/>
        </w:r>
        <w:r w:rsidR="00B10B71">
          <w:rPr>
            <w:noProof/>
            <w:webHidden/>
          </w:rPr>
          <w:instrText xml:space="preserve"> PAGEREF _Toc501533472 \h </w:instrText>
        </w:r>
        <w:r w:rsidR="00B10B71">
          <w:rPr>
            <w:noProof/>
            <w:webHidden/>
          </w:rPr>
        </w:r>
        <w:r w:rsidR="00B10B71">
          <w:rPr>
            <w:noProof/>
            <w:webHidden/>
          </w:rPr>
          <w:fldChar w:fldCharType="separate"/>
        </w:r>
        <w:r w:rsidR="007917EC">
          <w:rPr>
            <w:noProof/>
            <w:webHidden/>
          </w:rPr>
          <w:t>18</w:t>
        </w:r>
        <w:r w:rsidR="00B10B71">
          <w:rPr>
            <w:noProof/>
            <w:webHidden/>
          </w:rPr>
          <w:fldChar w:fldCharType="end"/>
        </w:r>
      </w:hyperlink>
    </w:p>
    <w:p w14:paraId="554294F0" w14:textId="20F65DA9" w:rsidR="00B10B71" w:rsidRDefault="00E11AAC">
      <w:pPr>
        <w:pStyle w:val="TableofFigures"/>
        <w:tabs>
          <w:tab w:val="right" w:leader="dot" w:pos="8774"/>
        </w:tabs>
        <w:rPr>
          <w:rFonts w:asciiTheme="minorHAnsi" w:hAnsiTheme="minorHAnsi"/>
          <w:noProof/>
          <w:sz w:val="22"/>
          <w:szCs w:val="22"/>
          <w:lang w:eastAsia="ja-JP"/>
        </w:rPr>
      </w:pPr>
      <w:hyperlink w:anchor="_Toc501533473" w:history="1">
        <w:r w:rsidR="00B10B71" w:rsidRPr="00495192">
          <w:rPr>
            <w:rStyle w:val="Hyperlink"/>
            <w:noProof/>
          </w:rPr>
          <w:t>Hình 5: Sử dụng Directions API</w:t>
        </w:r>
        <w:r w:rsidR="00B10B71">
          <w:rPr>
            <w:noProof/>
            <w:webHidden/>
          </w:rPr>
          <w:tab/>
        </w:r>
        <w:r w:rsidR="00B10B71">
          <w:rPr>
            <w:noProof/>
            <w:webHidden/>
          </w:rPr>
          <w:fldChar w:fldCharType="begin"/>
        </w:r>
        <w:r w:rsidR="00B10B71">
          <w:rPr>
            <w:noProof/>
            <w:webHidden/>
          </w:rPr>
          <w:instrText xml:space="preserve"> PAGEREF _Toc501533473 \h </w:instrText>
        </w:r>
        <w:r w:rsidR="00B10B71">
          <w:rPr>
            <w:noProof/>
            <w:webHidden/>
          </w:rPr>
        </w:r>
        <w:r w:rsidR="00B10B71">
          <w:rPr>
            <w:noProof/>
            <w:webHidden/>
          </w:rPr>
          <w:fldChar w:fldCharType="separate"/>
        </w:r>
        <w:r w:rsidR="007917EC">
          <w:rPr>
            <w:noProof/>
            <w:webHidden/>
          </w:rPr>
          <w:t>19</w:t>
        </w:r>
        <w:r w:rsidR="00B10B71">
          <w:rPr>
            <w:noProof/>
            <w:webHidden/>
          </w:rPr>
          <w:fldChar w:fldCharType="end"/>
        </w:r>
      </w:hyperlink>
    </w:p>
    <w:p w14:paraId="76589B05" w14:textId="4519E2C0" w:rsidR="00B10B71" w:rsidRDefault="00E11AAC">
      <w:pPr>
        <w:pStyle w:val="TableofFigures"/>
        <w:tabs>
          <w:tab w:val="right" w:leader="dot" w:pos="8774"/>
        </w:tabs>
        <w:rPr>
          <w:rFonts w:asciiTheme="minorHAnsi" w:hAnsiTheme="minorHAnsi"/>
          <w:noProof/>
          <w:sz w:val="22"/>
          <w:szCs w:val="22"/>
          <w:lang w:eastAsia="ja-JP"/>
        </w:rPr>
      </w:pPr>
      <w:hyperlink w:anchor="_Toc501533474" w:history="1">
        <w:r w:rsidR="00B10B71" w:rsidRPr="00495192">
          <w:rPr>
            <w:rStyle w:val="Hyperlink"/>
            <w:noProof/>
          </w:rPr>
          <w:t>Hình 6: Sử dụng Roads API kết hợp Directions API</w:t>
        </w:r>
        <w:r w:rsidR="00B10B71">
          <w:rPr>
            <w:noProof/>
            <w:webHidden/>
          </w:rPr>
          <w:tab/>
        </w:r>
        <w:r w:rsidR="00B10B71">
          <w:rPr>
            <w:noProof/>
            <w:webHidden/>
          </w:rPr>
          <w:fldChar w:fldCharType="begin"/>
        </w:r>
        <w:r w:rsidR="00B10B71">
          <w:rPr>
            <w:noProof/>
            <w:webHidden/>
          </w:rPr>
          <w:instrText xml:space="preserve"> PAGEREF _Toc501533474 \h </w:instrText>
        </w:r>
        <w:r w:rsidR="00B10B71">
          <w:rPr>
            <w:noProof/>
            <w:webHidden/>
          </w:rPr>
        </w:r>
        <w:r w:rsidR="00B10B71">
          <w:rPr>
            <w:noProof/>
            <w:webHidden/>
          </w:rPr>
          <w:fldChar w:fldCharType="separate"/>
        </w:r>
        <w:r w:rsidR="007917EC">
          <w:rPr>
            <w:noProof/>
            <w:webHidden/>
          </w:rPr>
          <w:t>20</w:t>
        </w:r>
        <w:r w:rsidR="00B10B71">
          <w:rPr>
            <w:noProof/>
            <w:webHidden/>
          </w:rPr>
          <w:fldChar w:fldCharType="end"/>
        </w:r>
      </w:hyperlink>
    </w:p>
    <w:p w14:paraId="403FF4DE" w14:textId="2372D73C" w:rsidR="00B10B71" w:rsidRDefault="00E11AAC">
      <w:pPr>
        <w:pStyle w:val="TableofFigures"/>
        <w:tabs>
          <w:tab w:val="right" w:leader="dot" w:pos="8774"/>
        </w:tabs>
        <w:rPr>
          <w:rFonts w:asciiTheme="minorHAnsi" w:hAnsiTheme="minorHAnsi"/>
          <w:noProof/>
          <w:sz w:val="22"/>
          <w:szCs w:val="22"/>
          <w:lang w:eastAsia="ja-JP"/>
        </w:rPr>
      </w:pPr>
      <w:hyperlink w:anchor="_Toc501533475" w:history="1">
        <w:r w:rsidR="00B10B71" w:rsidRPr="00495192">
          <w:rPr>
            <w:rStyle w:val="Hyperlink"/>
            <w:noProof/>
          </w:rPr>
          <w:t>Hình 7: Firebase Cloud Messaging</w:t>
        </w:r>
        <w:r w:rsidR="00B10B71">
          <w:rPr>
            <w:noProof/>
            <w:webHidden/>
          </w:rPr>
          <w:tab/>
        </w:r>
        <w:r w:rsidR="00B10B71">
          <w:rPr>
            <w:noProof/>
            <w:webHidden/>
          </w:rPr>
          <w:fldChar w:fldCharType="begin"/>
        </w:r>
        <w:r w:rsidR="00B10B71">
          <w:rPr>
            <w:noProof/>
            <w:webHidden/>
          </w:rPr>
          <w:instrText xml:space="preserve"> PAGEREF _Toc501533475 \h </w:instrText>
        </w:r>
        <w:r w:rsidR="00B10B71">
          <w:rPr>
            <w:noProof/>
            <w:webHidden/>
          </w:rPr>
        </w:r>
        <w:r w:rsidR="00B10B71">
          <w:rPr>
            <w:noProof/>
            <w:webHidden/>
          </w:rPr>
          <w:fldChar w:fldCharType="separate"/>
        </w:r>
        <w:r w:rsidR="007917EC">
          <w:rPr>
            <w:noProof/>
            <w:webHidden/>
          </w:rPr>
          <w:t>21</w:t>
        </w:r>
        <w:r w:rsidR="00B10B71">
          <w:rPr>
            <w:noProof/>
            <w:webHidden/>
          </w:rPr>
          <w:fldChar w:fldCharType="end"/>
        </w:r>
      </w:hyperlink>
    </w:p>
    <w:p w14:paraId="70A1D1C5" w14:textId="33BF4D19" w:rsidR="00B10B71" w:rsidRDefault="00E11AAC">
      <w:pPr>
        <w:pStyle w:val="TableofFigures"/>
        <w:tabs>
          <w:tab w:val="right" w:leader="dot" w:pos="8774"/>
        </w:tabs>
        <w:rPr>
          <w:rFonts w:asciiTheme="minorHAnsi" w:hAnsiTheme="minorHAnsi"/>
          <w:noProof/>
          <w:sz w:val="22"/>
          <w:szCs w:val="22"/>
          <w:lang w:eastAsia="ja-JP"/>
        </w:rPr>
      </w:pPr>
      <w:hyperlink w:anchor="_Toc501533476" w:history="1">
        <w:r w:rsidR="00B10B71" w:rsidRPr="00495192">
          <w:rPr>
            <w:rStyle w:val="Hyperlink"/>
            <w:noProof/>
          </w:rPr>
          <w:t>Hình 8: Nexmo APIs</w:t>
        </w:r>
        <w:r w:rsidR="00B10B71">
          <w:rPr>
            <w:noProof/>
            <w:webHidden/>
          </w:rPr>
          <w:tab/>
        </w:r>
        <w:r w:rsidR="00B10B71">
          <w:rPr>
            <w:noProof/>
            <w:webHidden/>
          </w:rPr>
          <w:fldChar w:fldCharType="begin"/>
        </w:r>
        <w:r w:rsidR="00B10B71">
          <w:rPr>
            <w:noProof/>
            <w:webHidden/>
          </w:rPr>
          <w:instrText xml:space="preserve"> PAGEREF _Toc501533476 \h </w:instrText>
        </w:r>
        <w:r w:rsidR="00B10B71">
          <w:rPr>
            <w:noProof/>
            <w:webHidden/>
          </w:rPr>
        </w:r>
        <w:r w:rsidR="00B10B71">
          <w:rPr>
            <w:noProof/>
            <w:webHidden/>
          </w:rPr>
          <w:fldChar w:fldCharType="separate"/>
        </w:r>
        <w:r w:rsidR="007917EC">
          <w:rPr>
            <w:noProof/>
            <w:webHidden/>
          </w:rPr>
          <w:t>22</w:t>
        </w:r>
        <w:r w:rsidR="00B10B71">
          <w:rPr>
            <w:noProof/>
            <w:webHidden/>
          </w:rPr>
          <w:fldChar w:fldCharType="end"/>
        </w:r>
      </w:hyperlink>
    </w:p>
    <w:p w14:paraId="0AF96CB4" w14:textId="37359803" w:rsidR="00B10B71" w:rsidRDefault="00E11AAC">
      <w:pPr>
        <w:pStyle w:val="TableofFigures"/>
        <w:tabs>
          <w:tab w:val="right" w:leader="dot" w:pos="8774"/>
        </w:tabs>
        <w:rPr>
          <w:rFonts w:asciiTheme="minorHAnsi" w:hAnsiTheme="minorHAnsi"/>
          <w:noProof/>
          <w:sz w:val="22"/>
          <w:szCs w:val="22"/>
          <w:lang w:eastAsia="ja-JP"/>
        </w:rPr>
      </w:pPr>
      <w:hyperlink w:anchor="_Toc501533477" w:history="1">
        <w:r w:rsidR="00B10B71" w:rsidRPr="00495192">
          <w:rPr>
            <w:rStyle w:val="Hyperlink"/>
            <w:noProof/>
          </w:rPr>
          <w:t>Hình 9: Xác thực người dùng</w:t>
        </w:r>
        <w:r w:rsidR="00B10B71">
          <w:rPr>
            <w:noProof/>
            <w:webHidden/>
          </w:rPr>
          <w:tab/>
        </w:r>
        <w:r w:rsidR="00B10B71">
          <w:rPr>
            <w:noProof/>
            <w:webHidden/>
          </w:rPr>
          <w:fldChar w:fldCharType="begin"/>
        </w:r>
        <w:r w:rsidR="00B10B71">
          <w:rPr>
            <w:noProof/>
            <w:webHidden/>
          </w:rPr>
          <w:instrText xml:space="preserve"> PAGEREF _Toc501533477 \h </w:instrText>
        </w:r>
        <w:r w:rsidR="00B10B71">
          <w:rPr>
            <w:noProof/>
            <w:webHidden/>
          </w:rPr>
        </w:r>
        <w:r w:rsidR="00B10B71">
          <w:rPr>
            <w:noProof/>
            <w:webHidden/>
          </w:rPr>
          <w:fldChar w:fldCharType="separate"/>
        </w:r>
        <w:r w:rsidR="007917EC">
          <w:rPr>
            <w:noProof/>
            <w:webHidden/>
          </w:rPr>
          <w:t>23</w:t>
        </w:r>
        <w:r w:rsidR="00B10B71">
          <w:rPr>
            <w:noProof/>
            <w:webHidden/>
          </w:rPr>
          <w:fldChar w:fldCharType="end"/>
        </w:r>
      </w:hyperlink>
    </w:p>
    <w:p w14:paraId="1DCBEBDE" w14:textId="36C81C1B" w:rsidR="00B10B71" w:rsidRDefault="00E11AAC">
      <w:pPr>
        <w:pStyle w:val="TableofFigures"/>
        <w:tabs>
          <w:tab w:val="right" w:leader="dot" w:pos="8774"/>
        </w:tabs>
        <w:rPr>
          <w:rFonts w:asciiTheme="minorHAnsi" w:hAnsiTheme="minorHAnsi"/>
          <w:noProof/>
          <w:sz w:val="22"/>
          <w:szCs w:val="22"/>
          <w:lang w:eastAsia="ja-JP"/>
        </w:rPr>
      </w:pPr>
      <w:hyperlink w:anchor="_Toc501533478" w:history="1">
        <w:r w:rsidR="00B10B71" w:rsidRPr="00495192">
          <w:rPr>
            <w:rStyle w:val="Hyperlink"/>
            <w:noProof/>
          </w:rPr>
          <w:t>Hình 10: Amazon S3</w:t>
        </w:r>
        <w:r w:rsidR="00B10B71">
          <w:rPr>
            <w:noProof/>
            <w:webHidden/>
          </w:rPr>
          <w:tab/>
        </w:r>
        <w:r w:rsidR="00B10B71">
          <w:rPr>
            <w:noProof/>
            <w:webHidden/>
          </w:rPr>
          <w:fldChar w:fldCharType="begin"/>
        </w:r>
        <w:r w:rsidR="00B10B71">
          <w:rPr>
            <w:noProof/>
            <w:webHidden/>
          </w:rPr>
          <w:instrText xml:space="preserve"> PAGEREF _Toc501533478 \h </w:instrText>
        </w:r>
        <w:r w:rsidR="00B10B71">
          <w:rPr>
            <w:noProof/>
            <w:webHidden/>
          </w:rPr>
        </w:r>
        <w:r w:rsidR="00B10B71">
          <w:rPr>
            <w:noProof/>
            <w:webHidden/>
          </w:rPr>
          <w:fldChar w:fldCharType="separate"/>
        </w:r>
        <w:r w:rsidR="007917EC">
          <w:rPr>
            <w:noProof/>
            <w:webHidden/>
          </w:rPr>
          <w:t>24</w:t>
        </w:r>
        <w:r w:rsidR="00B10B71">
          <w:rPr>
            <w:noProof/>
            <w:webHidden/>
          </w:rPr>
          <w:fldChar w:fldCharType="end"/>
        </w:r>
      </w:hyperlink>
    </w:p>
    <w:p w14:paraId="33245926" w14:textId="13423F50" w:rsidR="00B10B71" w:rsidRDefault="00E11AAC">
      <w:pPr>
        <w:pStyle w:val="TableofFigures"/>
        <w:tabs>
          <w:tab w:val="right" w:leader="dot" w:pos="8774"/>
        </w:tabs>
        <w:rPr>
          <w:rFonts w:asciiTheme="minorHAnsi" w:hAnsiTheme="minorHAnsi"/>
          <w:noProof/>
          <w:sz w:val="22"/>
          <w:szCs w:val="22"/>
          <w:lang w:eastAsia="ja-JP"/>
        </w:rPr>
      </w:pPr>
      <w:hyperlink w:anchor="_Toc501533479" w:history="1">
        <w:r w:rsidR="00B10B71" w:rsidRPr="00495192">
          <w:rPr>
            <w:rStyle w:val="Hyperlink"/>
            <w:noProof/>
          </w:rPr>
          <w:t>Hình 11: Mô hình MVC</w:t>
        </w:r>
        <w:r w:rsidR="00B10B71">
          <w:rPr>
            <w:noProof/>
            <w:webHidden/>
          </w:rPr>
          <w:tab/>
        </w:r>
        <w:r w:rsidR="00B10B71">
          <w:rPr>
            <w:noProof/>
            <w:webHidden/>
          </w:rPr>
          <w:fldChar w:fldCharType="begin"/>
        </w:r>
        <w:r w:rsidR="00B10B71">
          <w:rPr>
            <w:noProof/>
            <w:webHidden/>
          </w:rPr>
          <w:instrText xml:space="preserve"> PAGEREF _Toc501533479 \h </w:instrText>
        </w:r>
        <w:r w:rsidR="00B10B71">
          <w:rPr>
            <w:noProof/>
            <w:webHidden/>
          </w:rPr>
        </w:r>
        <w:r w:rsidR="00B10B71">
          <w:rPr>
            <w:noProof/>
            <w:webHidden/>
          </w:rPr>
          <w:fldChar w:fldCharType="separate"/>
        </w:r>
        <w:r w:rsidR="007917EC">
          <w:rPr>
            <w:noProof/>
            <w:webHidden/>
          </w:rPr>
          <w:t>26</w:t>
        </w:r>
        <w:r w:rsidR="00B10B71">
          <w:rPr>
            <w:noProof/>
            <w:webHidden/>
          </w:rPr>
          <w:fldChar w:fldCharType="end"/>
        </w:r>
      </w:hyperlink>
    </w:p>
    <w:p w14:paraId="147CD4CF" w14:textId="24D9F127" w:rsidR="00B10B71" w:rsidRDefault="00E11AAC">
      <w:pPr>
        <w:pStyle w:val="TableofFigures"/>
        <w:tabs>
          <w:tab w:val="right" w:leader="dot" w:pos="8774"/>
        </w:tabs>
        <w:rPr>
          <w:rFonts w:asciiTheme="minorHAnsi" w:hAnsiTheme="minorHAnsi"/>
          <w:noProof/>
          <w:sz w:val="22"/>
          <w:szCs w:val="22"/>
          <w:lang w:eastAsia="ja-JP"/>
        </w:rPr>
      </w:pPr>
      <w:hyperlink w:anchor="_Toc501533480" w:history="1">
        <w:r w:rsidR="00B10B71" w:rsidRPr="00495192">
          <w:rPr>
            <w:rStyle w:val="Hyperlink"/>
            <w:noProof/>
          </w:rPr>
          <w:t>Hình 12: Mô hình MVP</w:t>
        </w:r>
        <w:r w:rsidR="00B10B71">
          <w:rPr>
            <w:noProof/>
            <w:webHidden/>
          </w:rPr>
          <w:tab/>
        </w:r>
        <w:r w:rsidR="00B10B71">
          <w:rPr>
            <w:noProof/>
            <w:webHidden/>
          </w:rPr>
          <w:fldChar w:fldCharType="begin"/>
        </w:r>
        <w:r w:rsidR="00B10B71">
          <w:rPr>
            <w:noProof/>
            <w:webHidden/>
          </w:rPr>
          <w:instrText xml:space="preserve"> PAGEREF _Toc501533480 \h </w:instrText>
        </w:r>
        <w:r w:rsidR="00B10B71">
          <w:rPr>
            <w:noProof/>
            <w:webHidden/>
          </w:rPr>
        </w:r>
        <w:r w:rsidR="00B10B71">
          <w:rPr>
            <w:noProof/>
            <w:webHidden/>
          </w:rPr>
          <w:fldChar w:fldCharType="separate"/>
        </w:r>
        <w:r w:rsidR="007917EC">
          <w:rPr>
            <w:noProof/>
            <w:webHidden/>
          </w:rPr>
          <w:t>27</w:t>
        </w:r>
        <w:r w:rsidR="00B10B71">
          <w:rPr>
            <w:noProof/>
            <w:webHidden/>
          </w:rPr>
          <w:fldChar w:fldCharType="end"/>
        </w:r>
      </w:hyperlink>
    </w:p>
    <w:p w14:paraId="13FCC00D" w14:textId="59ED9CD0" w:rsidR="00B10B71" w:rsidRDefault="00E11AAC">
      <w:pPr>
        <w:pStyle w:val="TableofFigures"/>
        <w:tabs>
          <w:tab w:val="right" w:leader="dot" w:pos="8774"/>
        </w:tabs>
        <w:rPr>
          <w:rFonts w:asciiTheme="minorHAnsi" w:hAnsiTheme="minorHAnsi"/>
          <w:noProof/>
          <w:sz w:val="22"/>
          <w:szCs w:val="22"/>
          <w:lang w:eastAsia="ja-JP"/>
        </w:rPr>
      </w:pPr>
      <w:hyperlink w:anchor="_Toc501533481" w:history="1">
        <w:r w:rsidR="00B10B71" w:rsidRPr="00495192">
          <w:rPr>
            <w:rStyle w:val="Hyperlink"/>
            <w:noProof/>
          </w:rPr>
          <w:t xml:space="preserve">Hình 13: </w:t>
        </w:r>
        <w:r w:rsidR="00B10B71" w:rsidRPr="00495192">
          <w:rPr>
            <w:rStyle w:val="Hyperlink"/>
            <w:noProof/>
            <w:shd w:val="clear" w:color="auto" w:fill="FFFFFF"/>
          </w:rPr>
          <w:t xml:space="preserve">Material Design - phong cách </w:t>
        </w:r>
        <w:r w:rsidR="00B10B71" w:rsidRPr="00495192">
          <w:rPr>
            <w:rStyle w:val="Hyperlink"/>
            <w:noProof/>
          </w:rPr>
          <w:t>thiết</w:t>
        </w:r>
        <w:r w:rsidR="00B10B71" w:rsidRPr="00495192">
          <w:rPr>
            <w:rStyle w:val="Hyperlink"/>
            <w:noProof/>
            <w:shd w:val="clear" w:color="auto" w:fill="FFFFFF"/>
          </w:rPr>
          <w:t xml:space="preserve"> kế giao diện mới của Google</w:t>
        </w:r>
        <w:r w:rsidR="00B10B71">
          <w:rPr>
            <w:noProof/>
            <w:webHidden/>
          </w:rPr>
          <w:tab/>
        </w:r>
        <w:r w:rsidR="00B10B71">
          <w:rPr>
            <w:noProof/>
            <w:webHidden/>
          </w:rPr>
          <w:fldChar w:fldCharType="begin"/>
        </w:r>
        <w:r w:rsidR="00B10B71">
          <w:rPr>
            <w:noProof/>
            <w:webHidden/>
          </w:rPr>
          <w:instrText xml:space="preserve"> PAGEREF _Toc501533481 \h </w:instrText>
        </w:r>
        <w:r w:rsidR="00B10B71">
          <w:rPr>
            <w:noProof/>
            <w:webHidden/>
          </w:rPr>
        </w:r>
        <w:r w:rsidR="00B10B71">
          <w:rPr>
            <w:noProof/>
            <w:webHidden/>
          </w:rPr>
          <w:fldChar w:fldCharType="separate"/>
        </w:r>
        <w:r w:rsidR="007917EC">
          <w:rPr>
            <w:noProof/>
            <w:webHidden/>
          </w:rPr>
          <w:t>28</w:t>
        </w:r>
        <w:r w:rsidR="00B10B71">
          <w:rPr>
            <w:noProof/>
            <w:webHidden/>
          </w:rPr>
          <w:fldChar w:fldCharType="end"/>
        </w:r>
      </w:hyperlink>
    </w:p>
    <w:p w14:paraId="626064B3" w14:textId="72F49BA6" w:rsidR="00B10B71" w:rsidRDefault="00E11AAC">
      <w:pPr>
        <w:pStyle w:val="TableofFigures"/>
        <w:tabs>
          <w:tab w:val="right" w:leader="dot" w:pos="8774"/>
        </w:tabs>
        <w:rPr>
          <w:rFonts w:asciiTheme="minorHAnsi" w:hAnsiTheme="minorHAnsi"/>
          <w:noProof/>
          <w:sz w:val="22"/>
          <w:szCs w:val="22"/>
          <w:lang w:eastAsia="ja-JP"/>
        </w:rPr>
      </w:pPr>
      <w:hyperlink w:anchor="_Toc501533482" w:history="1">
        <w:r w:rsidR="00B10B71" w:rsidRPr="00495192">
          <w:rPr>
            <w:rStyle w:val="Hyperlink"/>
            <w:noProof/>
          </w:rPr>
          <w:t>Hình 14: Ứng dụng iParking trên Play Store</w:t>
        </w:r>
        <w:r w:rsidR="00B10B71">
          <w:rPr>
            <w:noProof/>
            <w:webHidden/>
          </w:rPr>
          <w:tab/>
        </w:r>
        <w:r w:rsidR="00B10B71">
          <w:rPr>
            <w:noProof/>
            <w:webHidden/>
          </w:rPr>
          <w:fldChar w:fldCharType="begin"/>
        </w:r>
        <w:r w:rsidR="00B10B71">
          <w:rPr>
            <w:noProof/>
            <w:webHidden/>
          </w:rPr>
          <w:instrText xml:space="preserve"> PAGEREF _Toc501533482 \h </w:instrText>
        </w:r>
        <w:r w:rsidR="00B10B71">
          <w:rPr>
            <w:noProof/>
            <w:webHidden/>
          </w:rPr>
        </w:r>
        <w:r w:rsidR="00B10B71">
          <w:rPr>
            <w:noProof/>
            <w:webHidden/>
          </w:rPr>
          <w:fldChar w:fldCharType="separate"/>
        </w:r>
        <w:r w:rsidR="007917EC">
          <w:rPr>
            <w:noProof/>
            <w:webHidden/>
          </w:rPr>
          <w:t>29</w:t>
        </w:r>
        <w:r w:rsidR="00B10B71">
          <w:rPr>
            <w:noProof/>
            <w:webHidden/>
          </w:rPr>
          <w:fldChar w:fldCharType="end"/>
        </w:r>
      </w:hyperlink>
    </w:p>
    <w:p w14:paraId="270406CA" w14:textId="152959C5" w:rsidR="00B10B71" w:rsidRDefault="00E11AAC">
      <w:pPr>
        <w:pStyle w:val="TableofFigures"/>
        <w:tabs>
          <w:tab w:val="right" w:leader="dot" w:pos="8774"/>
        </w:tabs>
        <w:rPr>
          <w:rFonts w:asciiTheme="minorHAnsi" w:hAnsiTheme="minorHAnsi"/>
          <w:noProof/>
          <w:sz w:val="22"/>
          <w:szCs w:val="22"/>
          <w:lang w:eastAsia="ja-JP"/>
        </w:rPr>
      </w:pPr>
      <w:hyperlink w:anchor="_Toc501533483" w:history="1">
        <w:r w:rsidR="00B10B71" w:rsidRPr="00495192">
          <w:rPr>
            <w:rStyle w:val="Hyperlink"/>
            <w:noProof/>
          </w:rPr>
          <w:t>Hình 15: Ứng dụng PakMe trên Play Store</w:t>
        </w:r>
        <w:r w:rsidR="00B10B71">
          <w:rPr>
            <w:noProof/>
            <w:webHidden/>
          </w:rPr>
          <w:tab/>
        </w:r>
        <w:r w:rsidR="00B10B71">
          <w:rPr>
            <w:noProof/>
            <w:webHidden/>
          </w:rPr>
          <w:fldChar w:fldCharType="begin"/>
        </w:r>
        <w:r w:rsidR="00B10B71">
          <w:rPr>
            <w:noProof/>
            <w:webHidden/>
          </w:rPr>
          <w:instrText xml:space="preserve"> PAGEREF _Toc501533483 \h </w:instrText>
        </w:r>
        <w:r w:rsidR="00B10B71">
          <w:rPr>
            <w:noProof/>
            <w:webHidden/>
          </w:rPr>
        </w:r>
        <w:r w:rsidR="00B10B71">
          <w:rPr>
            <w:noProof/>
            <w:webHidden/>
          </w:rPr>
          <w:fldChar w:fldCharType="separate"/>
        </w:r>
        <w:r w:rsidR="007917EC">
          <w:rPr>
            <w:noProof/>
            <w:webHidden/>
          </w:rPr>
          <w:t>29</w:t>
        </w:r>
        <w:r w:rsidR="00B10B71">
          <w:rPr>
            <w:noProof/>
            <w:webHidden/>
          </w:rPr>
          <w:fldChar w:fldCharType="end"/>
        </w:r>
      </w:hyperlink>
    </w:p>
    <w:p w14:paraId="60852C1A" w14:textId="491B2CC3" w:rsidR="00B10B71" w:rsidRDefault="00E11AAC">
      <w:pPr>
        <w:pStyle w:val="TableofFigures"/>
        <w:tabs>
          <w:tab w:val="right" w:leader="dot" w:pos="8774"/>
        </w:tabs>
        <w:rPr>
          <w:rFonts w:asciiTheme="minorHAnsi" w:hAnsiTheme="minorHAnsi"/>
          <w:noProof/>
          <w:sz w:val="22"/>
          <w:szCs w:val="22"/>
          <w:lang w:eastAsia="ja-JP"/>
        </w:rPr>
      </w:pPr>
      <w:hyperlink w:anchor="_Toc501533484" w:history="1">
        <w:r w:rsidR="00B10B71" w:rsidRPr="00495192">
          <w:rPr>
            <w:rStyle w:val="Hyperlink"/>
            <w:noProof/>
          </w:rPr>
          <w:t>Hình 16: Ứng dụng Free parking trên Play Store</w:t>
        </w:r>
        <w:r w:rsidR="00B10B71">
          <w:rPr>
            <w:noProof/>
            <w:webHidden/>
          </w:rPr>
          <w:tab/>
        </w:r>
        <w:r w:rsidR="00B10B71">
          <w:rPr>
            <w:noProof/>
            <w:webHidden/>
          </w:rPr>
          <w:fldChar w:fldCharType="begin"/>
        </w:r>
        <w:r w:rsidR="00B10B71">
          <w:rPr>
            <w:noProof/>
            <w:webHidden/>
          </w:rPr>
          <w:instrText xml:space="preserve"> PAGEREF _Toc501533484 \h </w:instrText>
        </w:r>
        <w:r w:rsidR="00B10B71">
          <w:rPr>
            <w:noProof/>
            <w:webHidden/>
          </w:rPr>
        </w:r>
        <w:r w:rsidR="00B10B71">
          <w:rPr>
            <w:noProof/>
            <w:webHidden/>
          </w:rPr>
          <w:fldChar w:fldCharType="separate"/>
        </w:r>
        <w:r w:rsidR="007917EC">
          <w:rPr>
            <w:noProof/>
            <w:webHidden/>
          </w:rPr>
          <w:t>30</w:t>
        </w:r>
        <w:r w:rsidR="00B10B71">
          <w:rPr>
            <w:noProof/>
            <w:webHidden/>
          </w:rPr>
          <w:fldChar w:fldCharType="end"/>
        </w:r>
      </w:hyperlink>
    </w:p>
    <w:p w14:paraId="6FF9CE8A" w14:textId="034BAB1C" w:rsidR="00B10B71" w:rsidRDefault="00E11AAC">
      <w:pPr>
        <w:pStyle w:val="TableofFigures"/>
        <w:tabs>
          <w:tab w:val="right" w:leader="dot" w:pos="8774"/>
        </w:tabs>
        <w:rPr>
          <w:rFonts w:asciiTheme="minorHAnsi" w:hAnsiTheme="minorHAnsi"/>
          <w:noProof/>
          <w:sz w:val="22"/>
          <w:szCs w:val="22"/>
          <w:lang w:eastAsia="ja-JP"/>
        </w:rPr>
      </w:pPr>
      <w:hyperlink w:anchor="_Toc501533485" w:history="1">
        <w:r w:rsidR="00B10B71" w:rsidRPr="00495192">
          <w:rPr>
            <w:rStyle w:val="Hyperlink"/>
            <w:noProof/>
          </w:rPr>
          <w:t>Hình 17: Use case tổng quan</w:t>
        </w:r>
        <w:r w:rsidR="00B10B71">
          <w:rPr>
            <w:noProof/>
            <w:webHidden/>
          </w:rPr>
          <w:tab/>
        </w:r>
        <w:r w:rsidR="00B10B71">
          <w:rPr>
            <w:noProof/>
            <w:webHidden/>
          </w:rPr>
          <w:fldChar w:fldCharType="begin"/>
        </w:r>
        <w:r w:rsidR="00B10B71">
          <w:rPr>
            <w:noProof/>
            <w:webHidden/>
          </w:rPr>
          <w:instrText xml:space="preserve"> PAGEREF _Toc501533485 \h </w:instrText>
        </w:r>
        <w:r w:rsidR="00B10B71">
          <w:rPr>
            <w:noProof/>
            <w:webHidden/>
          </w:rPr>
        </w:r>
        <w:r w:rsidR="00B10B71">
          <w:rPr>
            <w:noProof/>
            <w:webHidden/>
          </w:rPr>
          <w:fldChar w:fldCharType="separate"/>
        </w:r>
        <w:r w:rsidR="007917EC">
          <w:rPr>
            <w:noProof/>
            <w:webHidden/>
          </w:rPr>
          <w:t>32</w:t>
        </w:r>
        <w:r w:rsidR="00B10B71">
          <w:rPr>
            <w:noProof/>
            <w:webHidden/>
          </w:rPr>
          <w:fldChar w:fldCharType="end"/>
        </w:r>
      </w:hyperlink>
    </w:p>
    <w:p w14:paraId="5D756FF4" w14:textId="7A42ADBC" w:rsidR="00B10B71" w:rsidRDefault="00E11AAC">
      <w:pPr>
        <w:pStyle w:val="TableofFigures"/>
        <w:tabs>
          <w:tab w:val="right" w:leader="dot" w:pos="8774"/>
        </w:tabs>
        <w:rPr>
          <w:rFonts w:asciiTheme="minorHAnsi" w:hAnsiTheme="minorHAnsi"/>
          <w:noProof/>
          <w:sz w:val="22"/>
          <w:szCs w:val="22"/>
          <w:lang w:eastAsia="ja-JP"/>
        </w:rPr>
      </w:pPr>
      <w:hyperlink w:anchor="_Toc501533486" w:history="1">
        <w:r w:rsidR="00B10B71" w:rsidRPr="00495192">
          <w:rPr>
            <w:rStyle w:val="Hyperlink"/>
            <w:noProof/>
          </w:rPr>
          <w:t>Hình 18: Use case phân rã chức năng quản lý xe</w:t>
        </w:r>
        <w:r w:rsidR="00B10B71">
          <w:rPr>
            <w:noProof/>
            <w:webHidden/>
          </w:rPr>
          <w:tab/>
        </w:r>
        <w:r w:rsidR="00B10B71">
          <w:rPr>
            <w:noProof/>
            <w:webHidden/>
          </w:rPr>
          <w:fldChar w:fldCharType="begin"/>
        </w:r>
        <w:r w:rsidR="00B10B71">
          <w:rPr>
            <w:noProof/>
            <w:webHidden/>
          </w:rPr>
          <w:instrText xml:space="preserve"> PAGEREF _Toc501533486 \h </w:instrText>
        </w:r>
        <w:r w:rsidR="00B10B71">
          <w:rPr>
            <w:noProof/>
            <w:webHidden/>
          </w:rPr>
        </w:r>
        <w:r w:rsidR="00B10B71">
          <w:rPr>
            <w:noProof/>
            <w:webHidden/>
          </w:rPr>
          <w:fldChar w:fldCharType="separate"/>
        </w:r>
        <w:r w:rsidR="007917EC">
          <w:rPr>
            <w:noProof/>
            <w:webHidden/>
          </w:rPr>
          <w:t>33</w:t>
        </w:r>
        <w:r w:rsidR="00B10B71">
          <w:rPr>
            <w:noProof/>
            <w:webHidden/>
          </w:rPr>
          <w:fldChar w:fldCharType="end"/>
        </w:r>
      </w:hyperlink>
    </w:p>
    <w:p w14:paraId="7D54CC2A" w14:textId="60E0531C" w:rsidR="00B10B71" w:rsidRDefault="00E11AAC">
      <w:pPr>
        <w:pStyle w:val="TableofFigures"/>
        <w:tabs>
          <w:tab w:val="right" w:leader="dot" w:pos="8774"/>
        </w:tabs>
        <w:rPr>
          <w:rFonts w:asciiTheme="minorHAnsi" w:hAnsiTheme="minorHAnsi"/>
          <w:noProof/>
          <w:sz w:val="22"/>
          <w:szCs w:val="22"/>
          <w:lang w:eastAsia="ja-JP"/>
        </w:rPr>
      </w:pPr>
      <w:hyperlink w:anchor="_Toc501533487" w:history="1">
        <w:r w:rsidR="00B10B71" w:rsidRPr="00495192">
          <w:rPr>
            <w:rStyle w:val="Hyperlink"/>
            <w:noProof/>
          </w:rPr>
          <w:t>Hình 19: Use case phân rã chức năng quản lý đánh dấu</w:t>
        </w:r>
        <w:r w:rsidR="00B10B71">
          <w:rPr>
            <w:noProof/>
            <w:webHidden/>
          </w:rPr>
          <w:tab/>
        </w:r>
        <w:r w:rsidR="00B10B71">
          <w:rPr>
            <w:noProof/>
            <w:webHidden/>
          </w:rPr>
          <w:fldChar w:fldCharType="begin"/>
        </w:r>
        <w:r w:rsidR="00B10B71">
          <w:rPr>
            <w:noProof/>
            <w:webHidden/>
          </w:rPr>
          <w:instrText xml:space="preserve"> PAGEREF _Toc501533487 \h </w:instrText>
        </w:r>
        <w:r w:rsidR="00B10B71">
          <w:rPr>
            <w:noProof/>
            <w:webHidden/>
          </w:rPr>
        </w:r>
        <w:r w:rsidR="00B10B71">
          <w:rPr>
            <w:noProof/>
            <w:webHidden/>
          </w:rPr>
          <w:fldChar w:fldCharType="separate"/>
        </w:r>
        <w:r w:rsidR="007917EC">
          <w:rPr>
            <w:noProof/>
            <w:webHidden/>
          </w:rPr>
          <w:t>33</w:t>
        </w:r>
        <w:r w:rsidR="00B10B71">
          <w:rPr>
            <w:noProof/>
            <w:webHidden/>
          </w:rPr>
          <w:fldChar w:fldCharType="end"/>
        </w:r>
      </w:hyperlink>
    </w:p>
    <w:p w14:paraId="39295002" w14:textId="15266C78" w:rsidR="00B10B71" w:rsidRDefault="00E11AAC">
      <w:pPr>
        <w:pStyle w:val="TableofFigures"/>
        <w:tabs>
          <w:tab w:val="right" w:leader="dot" w:pos="8774"/>
        </w:tabs>
        <w:rPr>
          <w:rFonts w:asciiTheme="minorHAnsi" w:hAnsiTheme="minorHAnsi"/>
          <w:noProof/>
          <w:sz w:val="22"/>
          <w:szCs w:val="22"/>
          <w:lang w:eastAsia="ja-JP"/>
        </w:rPr>
      </w:pPr>
      <w:hyperlink w:anchor="_Toc501533488" w:history="1">
        <w:r w:rsidR="00B10B71" w:rsidRPr="00495192">
          <w:rPr>
            <w:rStyle w:val="Hyperlink"/>
            <w:noProof/>
          </w:rPr>
          <w:t>Hình 20: Use case phân rã chức năng quản lý lịch sử</w:t>
        </w:r>
        <w:r w:rsidR="00B10B71">
          <w:rPr>
            <w:noProof/>
            <w:webHidden/>
          </w:rPr>
          <w:tab/>
        </w:r>
        <w:r w:rsidR="00B10B71">
          <w:rPr>
            <w:noProof/>
            <w:webHidden/>
          </w:rPr>
          <w:fldChar w:fldCharType="begin"/>
        </w:r>
        <w:r w:rsidR="00B10B71">
          <w:rPr>
            <w:noProof/>
            <w:webHidden/>
          </w:rPr>
          <w:instrText xml:space="preserve"> PAGEREF _Toc501533488 \h </w:instrText>
        </w:r>
        <w:r w:rsidR="00B10B71">
          <w:rPr>
            <w:noProof/>
            <w:webHidden/>
          </w:rPr>
        </w:r>
        <w:r w:rsidR="00B10B71">
          <w:rPr>
            <w:noProof/>
            <w:webHidden/>
          </w:rPr>
          <w:fldChar w:fldCharType="separate"/>
        </w:r>
        <w:r w:rsidR="007917EC">
          <w:rPr>
            <w:noProof/>
            <w:webHidden/>
          </w:rPr>
          <w:t>34</w:t>
        </w:r>
        <w:r w:rsidR="00B10B71">
          <w:rPr>
            <w:noProof/>
            <w:webHidden/>
          </w:rPr>
          <w:fldChar w:fldCharType="end"/>
        </w:r>
      </w:hyperlink>
    </w:p>
    <w:p w14:paraId="00EF342C" w14:textId="100A63BB" w:rsidR="00B10B71" w:rsidRDefault="00E11AAC">
      <w:pPr>
        <w:pStyle w:val="TableofFigures"/>
        <w:tabs>
          <w:tab w:val="right" w:leader="dot" w:pos="8774"/>
        </w:tabs>
        <w:rPr>
          <w:rFonts w:asciiTheme="minorHAnsi" w:hAnsiTheme="minorHAnsi"/>
          <w:noProof/>
          <w:sz w:val="22"/>
          <w:szCs w:val="22"/>
          <w:lang w:eastAsia="ja-JP"/>
        </w:rPr>
      </w:pPr>
      <w:hyperlink w:anchor="_Toc501533489" w:history="1">
        <w:r w:rsidR="00B10B71" w:rsidRPr="00495192">
          <w:rPr>
            <w:rStyle w:val="Hyperlink"/>
            <w:noProof/>
          </w:rPr>
          <w:t>Hình 21: Use case phân rã chức năng quản lý dịch vụ</w:t>
        </w:r>
        <w:r w:rsidR="00B10B71">
          <w:rPr>
            <w:noProof/>
            <w:webHidden/>
          </w:rPr>
          <w:tab/>
        </w:r>
        <w:r w:rsidR="00B10B71">
          <w:rPr>
            <w:noProof/>
            <w:webHidden/>
          </w:rPr>
          <w:fldChar w:fldCharType="begin"/>
        </w:r>
        <w:r w:rsidR="00B10B71">
          <w:rPr>
            <w:noProof/>
            <w:webHidden/>
          </w:rPr>
          <w:instrText xml:space="preserve"> PAGEREF _Toc501533489 \h </w:instrText>
        </w:r>
        <w:r w:rsidR="00B10B71">
          <w:rPr>
            <w:noProof/>
            <w:webHidden/>
          </w:rPr>
        </w:r>
        <w:r w:rsidR="00B10B71">
          <w:rPr>
            <w:noProof/>
            <w:webHidden/>
          </w:rPr>
          <w:fldChar w:fldCharType="separate"/>
        </w:r>
        <w:r w:rsidR="007917EC">
          <w:rPr>
            <w:noProof/>
            <w:webHidden/>
          </w:rPr>
          <w:t>34</w:t>
        </w:r>
        <w:r w:rsidR="00B10B71">
          <w:rPr>
            <w:noProof/>
            <w:webHidden/>
          </w:rPr>
          <w:fldChar w:fldCharType="end"/>
        </w:r>
      </w:hyperlink>
    </w:p>
    <w:p w14:paraId="73B12E7C" w14:textId="270961E2" w:rsidR="00B10B71" w:rsidRDefault="00E11AAC">
      <w:pPr>
        <w:pStyle w:val="TableofFigures"/>
        <w:tabs>
          <w:tab w:val="right" w:leader="dot" w:pos="8774"/>
        </w:tabs>
        <w:rPr>
          <w:rFonts w:asciiTheme="minorHAnsi" w:hAnsiTheme="minorHAnsi"/>
          <w:noProof/>
          <w:sz w:val="22"/>
          <w:szCs w:val="22"/>
          <w:lang w:eastAsia="ja-JP"/>
        </w:rPr>
      </w:pPr>
      <w:hyperlink w:anchor="_Toc501533490" w:history="1">
        <w:r w:rsidR="00B10B71" w:rsidRPr="00495192">
          <w:rPr>
            <w:rStyle w:val="Hyperlink"/>
            <w:noProof/>
          </w:rPr>
          <w:t>Hình 22: Use case phân rã chức năng quản trị người dùng</w:t>
        </w:r>
        <w:r w:rsidR="00B10B71">
          <w:rPr>
            <w:noProof/>
            <w:webHidden/>
          </w:rPr>
          <w:tab/>
        </w:r>
        <w:r w:rsidR="00B10B71">
          <w:rPr>
            <w:noProof/>
            <w:webHidden/>
          </w:rPr>
          <w:fldChar w:fldCharType="begin"/>
        </w:r>
        <w:r w:rsidR="00B10B71">
          <w:rPr>
            <w:noProof/>
            <w:webHidden/>
          </w:rPr>
          <w:instrText xml:space="preserve"> PAGEREF _Toc501533490 \h </w:instrText>
        </w:r>
        <w:r w:rsidR="00B10B71">
          <w:rPr>
            <w:noProof/>
            <w:webHidden/>
          </w:rPr>
        </w:r>
        <w:r w:rsidR="00B10B71">
          <w:rPr>
            <w:noProof/>
            <w:webHidden/>
          </w:rPr>
          <w:fldChar w:fldCharType="separate"/>
        </w:r>
        <w:r w:rsidR="007917EC">
          <w:rPr>
            <w:noProof/>
            <w:webHidden/>
          </w:rPr>
          <w:t>34</w:t>
        </w:r>
        <w:r w:rsidR="00B10B71">
          <w:rPr>
            <w:noProof/>
            <w:webHidden/>
          </w:rPr>
          <w:fldChar w:fldCharType="end"/>
        </w:r>
      </w:hyperlink>
    </w:p>
    <w:p w14:paraId="6F513538" w14:textId="5B172130" w:rsidR="00B10B71" w:rsidRDefault="00E11AAC">
      <w:pPr>
        <w:pStyle w:val="TableofFigures"/>
        <w:tabs>
          <w:tab w:val="right" w:leader="dot" w:pos="8774"/>
        </w:tabs>
        <w:rPr>
          <w:rFonts w:asciiTheme="minorHAnsi" w:hAnsiTheme="minorHAnsi"/>
          <w:noProof/>
          <w:sz w:val="22"/>
          <w:szCs w:val="22"/>
          <w:lang w:eastAsia="ja-JP"/>
        </w:rPr>
      </w:pPr>
      <w:hyperlink w:anchor="_Toc501533491" w:history="1">
        <w:r w:rsidR="00B10B71" w:rsidRPr="00495192">
          <w:rPr>
            <w:rStyle w:val="Hyperlink"/>
            <w:noProof/>
          </w:rPr>
          <w:t>Hình 23: Use case phân rã chức năng quản trị dịch vụ</w:t>
        </w:r>
        <w:r w:rsidR="00B10B71">
          <w:rPr>
            <w:noProof/>
            <w:webHidden/>
          </w:rPr>
          <w:tab/>
        </w:r>
        <w:r w:rsidR="00B10B71">
          <w:rPr>
            <w:noProof/>
            <w:webHidden/>
          </w:rPr>
          <w:fldChar w:fldCharType="begin"/>
        </w:r>
        <w:r w:rsidR="00B10B71">
          <w:rPr>
            <w:noProof/>
            <w:webHidden/>
          </w:rPr>
          <w:instrText xml:space="preserve"> PAGEREF _Toc501533491 \h </w:instrText>
        </w:r>
        <w:r w:rsidR="00B10B71">
          <w:rPr>
            <w:noProof/>
            <w:webHidden/>
          </w:rPr>
        </w:r>
        <w:r w:rsidR="00B10B71">
          <w:rPr>
            <w:noProof/>
            <w:webHidden/>
          </w:rPr>
          <w:fldChar w:fldCharType="separate"/>
        </w:r>
        <w:r w:rsidR="007917EC">
          <w:rPr>
            <w:noProof/>
            <w:webHidden/>
          </w:rPr>
          <w:t>35</w:t>
        </w:r>
        <w:r w:rsidR="00B10B71">
          <w:rPr>
            <w:noProof/>
            <w:webHidden/>
          </w:rPr>
          <w:fldChar w:fldCharType="end"/>
        </w:r>
      </w:hyperlink>
    </w:p>
    <w:p w14:paraId="1973998F" w14:textId="25EB7669" w:rsidR="00B10B71" w:rsidRDefault="00E11AAC">
      <w:pPr>
        <w:pStyle w:val="TableofFigures"/>
        <w:tabs>
          <w:tab w:val="right" w:leader="dot" w:pos="8774"/>
        </w:tabs>
        <w:rPr>
          <w:rFonts w:asciiTheme="minorHAnsi" w:hAnsiTheme="minorHAnsi"/>
          <w:noProof/>
          <w:sz w:val="22"/>
          <w:szCs w:val="22"/>
          <w:lang w:eastAsia="ja-JP"/>
        </w:rPr>
      </w:pPr>
      <w:hyperlink w:anchor="_Toc501533492" w:history="1">
        <w:r w:rsidR="00B10B71" w:rsidRPr="00495192">
          <w:rPr>
            <w:rStyle w:val="Hyperlink"/>
            <w:noProof/>
          </w:rPr>
          <w:t>Hình 24: Quy trình nghiệp vụ của tài xế</w:t>
        </w:r>
        <w:r w:rsidR="00B10B71">
          <w:rPr>
            <w:noProof/>
            <w:webHidden/>
          </w:rPr>
          <w:tab/>
        </w:r>
        <w:r w:rsidR="00B10B71">
          <w:rPr>
            <w:noProof/>
            <w:webHidden/>
          </w:rPr>
          <w:fldChar w:fldCharType="begin"/>
        </w:r>
        <w:r w:rsidR="00B10B71">
          <w:rPr>
            <w:noProof/>
            <w:webHidden/>
          </w:rPr>
          <w:instrText xml:space="preserve"> PAGEREF _Toc501533492 \h </w:instrText>
        </w:r>
        <w:r w:rsidR="00B10B71">
          <w:rPr>
            <w:noProof/>
            <w:webHidden/>
          </w:rPr>
        </w:r>
        <w:r w:rsidR="00B10B71">
          <w:rPr>
            <w:noProof/>
            <w:webHidden/>
          </w:rPr>
          <w:fldChar w:fldCharType="separate"/>
        </w:r>
        <w:r w:rsidR="007917EC">
          <w:rPr>
            <w:noProof/>
            <w:webHidden/>
          </w:rPr>
          <w:t>35</w:t>
        </w:r>
        <w:r w:rsidR="00B10B71">
          <w:rPr>
            <w:noProof/>
            <w:webHidden/>
          </w:rPr>
          <w:fldChar w:fldCharType="end"/>
        </w:r>
      </w:hyperlink>
    </w:p>
    <w:p w14:paraId="02D6D24D" w14:textId="56157A39" w:rsidR="00B10B71" w:rsidRDefault="00E11AAC">
      <w:pPr>
        <w:pStyle w:val="TableofFigures"/>
        <w:tabs>
          <w:tab w:val="right" w:leader="dot" w:pos="8774"/>
        </w:tabs>
        <w:rPr>
          <w:rFonts w:asciiTheme="minorHAnsi" w:hAnsiTheme="minorHAnsi"/>
          <w:noProof/>
          <w:sz w:val="22"/>
          <w:szCs w:val="22"/>
          <w:lang w:eastAsia="ja-JP"/>
        </w:rPr>
      </w:pPr>
      <w:hyperlink w:anchor="_Toc501533493" w:history="1">
        <w:r w:rsidR="00B10B71" w:rsidRPr="00495192">
          <w:rPr>
            <w:rStyle w:val="Hyperlink"/>
            <w:noProof/>
          </w:rPr>
          <w:t>Hình 25: Quy trình nghiệp vụ của nhà cung cấp</w:t>
        </w:r>
        <w:r w:rsidR="00B10B71">
          <w:rPr>
            <w:noProof/>
            <w:webHidden/>
          </w:rPr>
          <w:tab/>
        </w:r>
        <w:r w:rsidR="00B10B71">
          <w:rPr>
            <w:noProof/>
            <w:webHidden/>
          </w:rPr>
          <w:fldChar w:fldCharType="begin"/>
        </w:r>
        <w:r w:rsidR="00B10B71">
          <w:rPr>
            <w:noProof/>
            <w:webHidden/>
          </w:rPr>
          <w:instrText xml:space="preserve"> PAGEREF _Toc501533493 \h </w:instrText>
        </w:r>
        <w:r w:rsidR="00B10B71">
          <w:rPr>
            <w:noProof/>
            <w:webHidden/>
          </w:rPr>
        </w:r>
        <w:r w:rsidR="00B10B71">
          <w:rPr>
            <w:noProof/>
            <w:webHidden/>
          </w:rPr>
          <w:fldChar w:fldCharType="separate"/>
        </w:r>
        <w:r w:rsidR="007917EC">
          <w:rPr>
            <w:noProof/>
            <w:webHidden/>
          </w:rPr>
          <w:t>36</w:t>
        </w:r>
        <w:r w:rsidR="00B10B71">
          <w:rPr>
            <w:noProof/>
            <w:webHidden/>
          </w:rPr>
          <w:fldChar w:fldCharType="end"/>
        </w:r>
      </w:hyperlink>
    </w:p>
    <w:p w14:paraId="064E952A" w14:textId="1629B07C" w:rsidR="00B10B71" w:rsidRDefault="00E11AAC">
      <w:pPr>
        <w:pStyle w:val="TableofFigures"/>
        <w:tabs>
          <w:tab w:val="right" w:leader="dot" w:pos="8774"/>
        </w:tabs>
        <w:rPr>
          <w:rFonts w:asciiTheme="minorHAnsi" w:hAnsiTheme="minorHAnsi"/>
          <w:noProof/>
          <w:sz w:val="22"/>
          <w:szCs w:val="22"/>
          <w:lang w:eastAsia="ja-JP"/>
        </w:rPr>
      </w:pPr>
      <w:hyperlink w:anchor="_Toc501533494" w:history="1">
        <w:r w:rsidR="00B10B71" w:rsidRPr="00495192">
          <w:rPr>
            <w:rStyle w:val="Hyperlink"/>
            <w:noProof/>
          </w:rPr>
          <w:t>Hình 26: Quy trình nghiệp vụ của quản trị viên</w:t>
        </w:r>
        <w:r w:rsidR="00B10B71">
          <w:rPr>
            <w:noProof/>
            <w:webHidden/>
          </w:rPr>
          <w:tab/>
        </w:r>
        <w:r w:rsidR="00B10B71">
          <w:rPr>
            <w:noProof/>
            <w:webHidden/>
          </w:rPr>
          <w:fldChar w:fldCharType="begin"/>
        </w:r>
        <w:r w:rsidR="00B10B71">
          <w:rPr>
            <w:noProof/>
            <w:webHidden/>
          </w:rPr>
          <w:instrText xml:space="preserve"> PAGEREF _Toc501533494 \h </w:instrText>
        </w:r>
        <w:r w:rsidR="00B10B71">
          <w:rPr>
            <w:noProof/>
            <w:webHidden/>
          </w:rPr>
        </w:r>
        <w:r w:rsidR="00B10B71">
          <w:rPr>
            <w:noProof/>
            <w:webHidden/>
          </w:rPr>
          <w:fldChar w:fldCharType="separate"/>
        </w:r>
        <w:r w:rsidR="007917EC">
          <w:rPr>
            <w:noProof/>
            <w:webHidden/>
          </w:rPr>
          <w:t>36</w:t>
        </w:r>
        <w:r w:rsidR="00B10B71">
          <w:rPr>
            <w:noProof/>
            <w:webHidden/>
          </w:rPr>
          <w:fldChar w:fldCharType="end"/>
        </w:r>
      </w:hyperlink>
    </w:p>
    <w:p w14:paraId="0FBD20CA" w14:textId="1771C303" w:rsidR="00B10B71" w:rsidRDefault="00E11AAC">
      <w:pPr>
        <w:pStyle w:val="TableofFigures"/>
        <w:tabs>
          <w:tab w:val="right" w:leader="dot" w:pos="8774"/>
        </w:tabs>
        <w:rPr>
          <w:rFonts w:asciiTheme="minorHAnsi" w:hAnsiTheme="minorHAnsi"/>
          <w:noProof/>
          <w:sz w:val="22"/>
          <w:szCs w:val="22"/>
          <w:lang w:eastAsia="ja-JP"/>
        </w:rPr>
      </w:pPr>
      <w:hyperlink w:anchor="_Toc501533495" w:history="1">
        <w:r w:rsidR="00B10B71" w:rsidRPr="00495192">
          <w:rPr>
            <w:rStyle w:val="Hyperlink"/>
            <w:noProof/>
          </w:rPr>
          <w:t>Hình 27: Biểu đồ tương tác cho use case UC001 – Đăng ký tài khoản</w:t>
        </w:r>
        <w:r w:rsidR="00B10B71">
          <w:rPr>
            <w:noProof/>
            <w:webHidden/>
          </w:rPr>
          <w:tab/>
        </w:r>
        <w:r w:rsidR="00B10B71">
          <w:rPr>
            <w:noProof/>
            <w:webHidden/>
          </w:rPr>
          <w:fldChar w:fldCharType="begin"/>
        </w:r>
        <w:r w:rsidR="00B10B71">
          <w:rPr>
            <w:noProof/>
            <w:webHidden/>
          </w:rPr>
          <w:instrText xml:space="preserve"> PAGEREF _Toc501533495 \h </w:instrText>
        </w:r>
        <w:r w:rsidR="00B10B71">
          <w:rPr>
            <w:noProof/>
            <w:webHidden/>
          </w:rPr>
        </w:r>
        <w:r w:rsidR="00B10B71">
          <w:rPr>
            <w:noProof/>
            <w:webHidden/>
          </w:rPr>
          <w:fldChar w:fldCharType="separate"/>
        </w:r>
        <w:r w:rsidR="007917EC">
          <w:rPr>
            <w:noProof/>
            <w:webHidden/>
          </w:rPr>
          <w:t>42</w:t>
        </w:r>
        <w:r w:rsidR="00B10B71">
          <w:rPr>
            <w:noProof/>
            <w:webHidden/>
          </w:rPr>
          <w:fldChar w:fldCharType="end"/>
        </w:r>
      </w:hyperlink>
    </w:p>
    <w:p w14:paraId="659F9626" w14:textId="4401BEEB" w:rsidR="00B10B71" w:rsidRDefault="00E11AAC">
      <w:pPr>
        <w:pStyle w:val="TableofFigures"/>
        <w:tabs>
          <w:tab w:val="right" w:leader="dot" w:pos="8774"/>
        </w:tabs>
        <w:rPr>
          <w:rFonts w:asciiTheme="minorHAnsi" w:hAnsiTheme="minorHAnsi"/>
          <w:noProof/>
          <w:sz w:val="22"/>
          <w:szCs w:val="22"/>
          <w:lang w:eastAsia="ja-JP"/>
        </w:rPr>
      </w:pPr>
      <w:hyperlink w:anchor="_Toc501533496" w:history="1">
        <w:r w:rsidR="00B10B71" w:rsidRPr="00495192">
          <w:rPr>
            <w:rStyle w:val="Hyperlink"/>
            <w:noProof/>
          </w:rPr>
          <w:t>Hình 28: Biểu đồ tương tác cho use case UC002 – Đăng nhập</w:t>
        </w:r>
        <w:r w:rsidR="00B10B71">
          <w:rPr>
            <w:noProof/>
            <w:webHidden/>
          </w:rPr>
          <w:tab/>
        </w:r>
        <w:r w:rsidR="00B10B71">
          <w:rPr>
            <w:noProof/>
            <w:webHidden/>
          </w:rPr>
          <w:fldChar w:fldCharType="begin"/>
        </w:r>
        <w:r w:rsidR="00B10B71">
          <w:rPr>
            <w:noProof/>
            <w:webHidden/>
          </w:rPr>
          <w:instrText xml:space="preserve"> PAGEREF _Toc501533496 \h </w:instrText>
        </w:r>
        <w:r w:rsidR="00B10B71">
          <w:rPr>
            <w:noProof/>
            <w:webHidden/>
          </w:rPr>
        </w:r>
        <w:r w:rsidR="00B10B71">
          <w:rPr>
            <w:noProof/>
            <w:webHidden/>
          </w:rPr>
          <w:fldChar w:fldCharType="separate"/>
        </w:r>
        <w:r w:rsidR="007917EC">
          <w:rPr>
            <w:noProof/>
            <w:webHidden/>
          </w:rPr>
          <w:t>43</w:t>
        </w:r>
        <w:r w:rsidR="00B10B71">
          <w:rPr>
            <w:noProof/>
            <w:webHidden/>
          </w:rPr>
          <w:fldChar w:fldCharType="end"/>
        </w:r>
      </w:hyperlink>
    </w:p>
    <w:p w14:paraId="36502A47" w14:textId="0E595F6F" w:rsidR="00B10B71" w:rsidRDefault="00E11AAC">
      <w:pPr>
        <w:pStyle w:val="TableofFigures"/>
        <w:tabs>
          <w:tab w:val="right" w:leader="dot" w:pos="8774"/>
        </w:tabs>
        <w:rPr>
          <w:rFonts w:asciiTheme="minorHAnsi" w:hAnsiTheme="minorHAnsi"/>
          <w:noProof/>
          <w:sz w:val="22"/>
          <w:szCs w:val="22"/>
          <w:lang w:eastAsia="ja-JP"/>
        </w:rPr>
      </w:pPr>
      <w:hyperlink w:anchor="_Toc501533497" w:history="1">
        <w:r w:rsidR="00B10B71" w:rsidRPr="00495192">
          <w:rPr>
            <w:rStyle w:val="Hyperlink"/>
            <w:noProof/>
          </w:rPr>
          <w:t>Hình 29: Biểu đồ tương tác cho use case UC003 – Tìm kiếm dịch vụ</w:t>
        </w:r>
        <w:r w:rsidR="00B10B71">
          <w:rPr>
            <w:noProof/>
            <w:webHidden/>
          </w:rPr>
          <w:tab/>
        </w:r>
        <w:r w:rsidR="00B10B71">
          <w:rPr>
            <w:noProof/>
            <w:webHidden/>
          </w:rPr>
          <w:fldChar w:fldCharType="begin"/>
        </w:r>
        <w:r w:rsidR="00B10B71">
          <w:rPr>
            <w:noProof/>
            <w:webHidden/>
          </w:rPr>
          <w:instrText xml:space="preserve"> PAGEREF _Toc501533497 \h </w:instrText>
        </w:r>
        <w:r w:rsidR="00B10B71">
          <w:rPr>
            <w:noProof/>
            <w:webHidden/>
          </w:rPr>
        </w:r>
        <w:r w:rsidR="00B10B71">
          <w:rPr>
            <w:noProof/>
            <w:webHidden/>
          </w:rPr>
          <w:fldChar w:fldCharType="separate"/>
        </w:r>
        <w:r w:rsidR="007917EC">
          <w:rPr>
            <w:noProof/>
            <w:webHidden/>
          </w:rPr>
          <w:t>43</w:t>
        </w:r>
        <w:r w:rsidR="00B10B71">
          <w:rPr>
            <w:noProof/>
            <w:webHidden/>
          </w:rPr>
          <w:fldChar w:fldCharType="end"/>
        </w:r>
      </w:hyperlink>
    </w:p>
    <w:p w14:paraId="3C72A854" w14:textId="70D6D599" w:rsidR="00B10B71" w:rsidRDefault="00E11AAC">
      <w:pPr>
        <w:pStyle w:val="TableofFigures"/>
        <w:tabs>
          <w:tab w:val="right" w:leader="dot" w:pos="8774"/>
        </w:tabs>
        <w:rPr>
          <w:rFonts w:asciiTheme="minorHAnsi" w:hAnsiTheme="minorHAnsi"/>
          <w:noProof/>
          <w:sz w:val="22"/>
          <w:szCs w:val="22"/>
          <w:lang w:eastAsia="ja-JP"/>
        </w:rPr>
      </w:pPr>
      <w:hyperlink w:anchor="_Toc501533498" w:history="1">
        <w:r w:rsidR="00B10B71" w:rsidRPr="00495192">
          <w:rPr>
            <w:rStyle w:val="Hyperlink"/>
            <w:noProof/>
          </w:rPr>
          <w:t>Hình 30: Biểu đồ tương tác cho use case UC004 – Thêm dịch vụ</w:t>
        </w:r>
        <w:r w:rsidR="00B10B71">
          <w:rPr>
            <w:noProof/>
            <w:webHidden/>
          </w:rPr>
          <w:tab/>
        </w:r>
        <w:r w:rsidR="00B10B71">
          <w:rPr>
            <w:noProof/>
            <w:webHidden/>
          </w:rPr>
          <w:fldChar w:fldCharType="begin"/>
        </w:r>
        <w:r w:rsidR="00B10B71">
          <w:rPr>
            <w:noProof/>
            <w:webHidden/>
          </w:rPr>
          <w:instrText xml:space="preserve"> PAGEREF _Toc501533498 \h </w:instrText>
        </w:r>
        <w:r w:rsidR="00B10B71">
          <w:rPr>
            <w:noProof/>
            <w:webHidden/>
          </w:rPr>
        </w:r>
        <w:r w:rsidR="00B10B71">
          <w:rPr>
            <w:noProof/>
            <w:webHidden/>
          </w:rPr>
          <w:fldChar w:fldCharType="separate"/>
        </w:r>
        <w:r w:rsidR="007917EC">
          <w:rPr>
            <w:noProof/>
            <w:webHidden/>
          </w:rPr>
          <w:t>44</w:t>
        </w:r>
        <w:r w:rsidR="00B10B71">
          <w:rPr>
            <w:noProof/>
            <w:webHidden/>
          </w:rPr>
          <w:fldChar w:fldCharType="end"/>
        </w:r>
      </w:hyperlink>
    </w:p>
    <w:p w14:paraId="15B083BF" w14:textId="68D9036C" w:rsidR="00B10B71" w:rsidRDefault="00E11AAC">
      <w:pPr>
        <w:pStyle w:val="TableofFigures"/>
        <w:tabs>
          <w:tab w:val="right" w:leader="dot" w:pos="8774"/>
        </w:tabs>
        <w:rPr>
          <w:rFonts w:asciiTheme="minorHAnsi" w:hAnsiTheme="minorHAnsi"/>
          <w:noProof/>
          <w:sz w:val="22"/>
          <w:szCs w:val="22"/>
          <w:lang w:eastAsia="ja-JP"/>
        </w:rPr>
      </w:pPr>
      <w:hyperlink w:anchor="_Toc501533499" w:history="1">
        <w:r w:rsidR="00B10B71" w:rsidRPr="00495192">
          <w:rPr>
            <w:rStyle w:val="Hyperlink"/>
            <w:noProof/>
          </w:rPr>
          <w:t>Hình 31: Biểu đồ tương tác cho use case UC005 – Khóa người dùng</w:t>
        </w:r>
        <w:r w:rsidR="00B10B71">
          <w:rPr>
            <w:noProof/>
            <w:webHidden/>
          </w:rPr>
          <w:tab/>
        </w:r>
        <w:r w:rsidR="00B10B71">
          <w:rPr>
            <w:noProof/>
            <w:webHidden/>
          </w:rPr>
          <w:fldChar w:fldCharType="begin"/>
        </w:r>
        <w:r w:rsidR="00B10B71">
          <w:rPr>
            <w:noProof/>
            <w:webHidden/>
          </w:rPr>
          <w:instrText xml:space="preserve"> PAGEREF _Toc501533499 \h </w:instrText>
        </w:r>
        <w:r w:rsidR="00B10B71">
          <w:rPr>
            <w:noProof/>
            <w:webHidden/>
          </w:rPr>
        </w:r>
        <w:r w:rsidR="00B10B71">
          <w:rPr>
            <w:noProof/>
            <w:webHidden/>
          </w:rPr>
          <w:fldChar w:fldCharType="separate"/>
        </w:r>
        <w:r w:rsidR="007917EC">
          <w:rPr>
            <w:noProof/>
            <w:webHidden/>
          </w:rPr>
          <w:t>44</w:t>
        </w:r>
        <w:r w:rsidR="00B10B71">
          <w:rPr>
            <w:noProof/>
            <w:webHidden/>
          </w:rPr>
          <w:fldChar w:fldCharType="end"/>
        </w:r>
      </w:hyperlink>
    </w:p>
    <w:p w14:paraId="2FBAF913" w14:textId="0B16445F" w:rsidR="00B10B71" w:rsidRDefault="00E11AAC">
      <w:pPr>
        <w:pStyle w:val="TableofFigures"/>
        <w:tabs>
          <w:tab w:val="right" w:leader="dot" w:pos="8774"/>
        </w:tabs>
        <w:rPr>
          <w:rFonts w:asciiTheme="minorHAnsi" w:hAnsiTheme="minorHAnsi"/>
          <w:noProof/>
          <w:sz w:val="22"/>
          <w:szCs w:val="22"/>
          <w:lang w:eastAsia="ja-JP"/>
        </w:rPr>
      </w:pPr>
      <w:hyperlink w:anchor="_Toc501533500" w:history="1">
        <w:r w:rsidR="00B10B71" w:rsidRPr="00495192">
          <w:rPr>
            <w:rStyle w:val="Hyperlink"/>
            <w:noProof/>
          </w:rPr>
          <w:t>Hình 32: Biểu đồ tương tác cho use case UC006 – Khóa dịch vụ</w:t>
        </w:r>
        <w:r w:rsidR="00B10B71">
          <w:rPr>
            <w:noProof/>
            <w:webHidden/>
          </w:rPr>
          <w:tab/>
        </w:r>
        <w:r w:rsidR="00B10B71">
          <w:rPr>
            <w:noProof/>
            <w:webHidden/>
          </w:rPr>
          <w:fldChar w:fldCharType="begin"/>
        </w:r>
        <w:r w:rsidR="00B10B71">
          <w:rPr>
            <w:noProof/>
            <w:webHidden/>
          </w:rPr>
          <w:instrText xml:space="preserve"> PAGEREF _Toc501533500 \h </w:instrText>
        </w:r>
        <w:r w:rsidR="00B10B71">
          <w:rPr>
            <w:noProof/>
            <w:webHidden/>
          </w:rPr>
        </w:r>
        <w:r w:rsidR="00B10B71">
          <w:rPr>
            <w:noProof/>
            <w:webHidden/>
          </w:rPr>
          <w:fldChar w:fldCharType="separate"/>
        </w:r>
        <w:r w:rsidR="007917EC">
          <w:rPr>
            <w:noProof/>
            <w:webHidden/>
          </w:rPr>
          <w:t>45</w:t>
        </w:r>
        <w:r w:rsidR="00B10B71">
          <w:rPr>
            <w:noProof/>
            <w:webHidden/>
          </w:rPr>
          <w:fldChar w:fldCharType="end"/>
        </w:r>
      </w:hyperlink>
    </w:p>
    <w:p w14:paraId="32F21AB4" w14:textId="532DBDB4" w:rsidR="00B10B71" w:rsidRDefault="00E11AAC">
      <w:pPr>
        <w:pStyle w:val="TableofFigures"/>
        <w:tabs>
          <w:tab w:val="right" w:leader="dot" w:pos="8774"/>
        </w:tabs>
        <w:rPr>
          <w:rFonts w:asciiTheme="minorHAnsi" w:hAnsiTheme="minorHAnsi"/>
          <w:noProof/>
          <w:sz w:val="22"/>
          <w:szCs w:val="22"/>
          <w:lang w:eastAsia="ja-JP"/>
        </w:rPr>
      </w:pPr>
      <w:hyperlink w:anchor="_Toc501533501" w:history="1">
        <w:r w:rsidR="00B10B71" w:rsidRPr="00495192">
          <w:rPr>
            <w:rStyle w:val="Hyperlink"/>
            <w:noProof/>
          </w:rPr>
          <w:t>Hình 33: Biểu đồ các package của client trong hệ thống</w:t>
        </w:r>
        <w:r w:rsidR="00B10B71">
          <w:rPr>
            <w:noProof/>
            <w:webHidden/>
          </w:rPr>
          <w:tab/>
        </w:r>
        <w:r w:rsidR="00B10B71">
          <w:rPr>
            <w:noProof/>
            <w:webHidden/>
          </w:rPr>
          <w:fldChar w:fldCharType="begin"/>
        </w:r>
        <w:r w:rsidR="00B10B71">
          <w:rPr>
            <w:noProof/>
            <w:webHidden/>
          </w:rPr>
          <w:instrText xml:space="preserve"> PAGEREF _Toc501533501 \h </w:instrText>
        </w:r>
        <w:r w:rsidR="00B10B71">
          <w:rPr>
            <w:noProof/>
            <w:webHidden/>
          </w:rPr>
        </w:r>
        <w:r w:rsidR="00B10B71">
          <w:rPr>
            <w:noProof/>
            <w:webHidden/>
          </w:rPr>
          <w:fldChar w:fldCharType="separate"/>
        </w:r>
        <w:r w:rsidR="007917EC">
          <w:rPr>
            <w:noProof/>
            <w:webHidden/>
          </w:rPr>
          <w:t>45</w:t>
        </w:r>
        <w:r w:rsidR="00B10B71">
          <w:rPr>
            <w:noProof/>
            <w:webHidden/>
          </w:rPr>
          <w:fldChar w:fldCharType="end"/>
        </w:r>
      </w:hyperlink>
    </w:p>
    <w:p w14:paraId="0CF74C34" w14:textId="799F261A" w:rsidR="00B10B71" w:rsidRDefault="00E11AAC">
      <w:pPr>
        <w:pStyle w:val="TableofFigures"/>
        <w:tabs>
          <w:tab w:val="right" w:leader="dot" w:pos="8774"/>
        </w:tabs>
        <w:rPr>
          <w:rFonts w:asciiTheme="minorHAnsi" w:hAnsiTheme="minorHAnsi"/>
          <w:noProof/>
          <w:sz w:val="22"/>
          <w:szCs w:val="22"/>
          <w:lang w:eastAsia="ja-JP"/>
        </w:rPr>
      </w:pPr>
      <w:hyperlink w:anchor="_Toc501533502" w:history="1">
        <w:r w:rsidR="00B10B71" w:rsidRPr="00495192">
          <w:rPr>
            <w:rStyle w:val="Hyperlink"/>
            <w:noProof/>
          </w:rPr>
          <w:t>Hình 34: Biểu đồ các package con trong Systems package</w:t>
        </w:r>
        <w:r w:rsidR="00B10B71">
          <w:rPr>
            <w:noProof/>
            <w:webHidden/>
          </w:rPr>
          <w:tab/>
        </w:r>
        <w:r w:rsidR="00B10B71">
          <w:rPr>
            <w:noProof/>
            <w:webHidden/>
          </w:rPr>
          <w:fldChar w:fldCharType="begin"/>
        </w:r>
        <w:r w:rsidR="00B10B71">
          <w:rPr>
            <w:noProof/>
            <w:webHidden/>
          </w:rPr>
          <w:instrText xml:space="preserve"> PAGEREF _Toc501533502 \h </w:instrText>
        </w:r>
        <w:r w:rsidR="00B10B71">
          <w:rPr>
            <w:noProof/>
            <w:webHidden/>
          </w:rPr>
        </w:r>
        <w:r w:rsidR="00B10B71">
          <w:rPr>
            <w:noProof/>
            <w:webHidden/>
          </w:rPr>
          <w:fldChar w:fldCharType="separate"/>
        </w:r>
        <w:r w:rsidR="007917EC">
          <w:rPr>
            <w:noProof/>
            <w:webHidden/>
          </w:rPr>
          <w:t>46</w:t>
        </w:r>
        <w:r w:rsidR="00B10B71">
          <w:rPr>
            <w:noProof/>
            <w:webHidden/>
          </w:rPr>
          <w:fldChar w:fldCharType="end"/>
        </w:r>
      </w:hyperlink>
    </w:p>
    <w:p w14:paraId="06330E15" w14:textId="46921859" w:rsidR="00B10B71" w:rsidRDefault="00E11AAC">
      <w:pPr>
        <w:pStyle w:val="TableofFigures"/>
        <w:tabs>
          <w:tab w:val="right" w:leader="dot" w:pos="8774"/>
        </w:tabs>
        <w:rPr>
          <w:rFonts w:asciiTheme="minorHAnsi" w:hAnsiTheme="minorHAnsi"/>
          <w:noProof/>
          <w:sz w:val="22"/>
          <w:szCs w:val="22"/>
          <w:lang w:eastAsia="ja-JP"/>
        </w:rPr>
      </w:pPr>
      <w:hyperlink w:anchor="_Toc501533503" w:history="1">
        <w:r w:rsidR="00B10B71" w:rsidRPr="00495192">
          <w:rPr>
            <w:rStyle w:val="Hyperlink"/>
            <w:noProof/>
          </w:rPr>
          <w:t>Hình 35: Biểu đồ lớp phân tích cho package đăng ký</w:t>
        </w:r>
        <w:r w:rsidR="00B10B71">
          <w:rPr>
            <w:noProof/>
            <w:webHidden/>
          </w:rPr>
          <w:tab/>
        </w:r>
        <w:r w:rsidR="00B10B71">
          <w:rPr>
            <w:noProof/>
            <w:webHidden/>
          </w:rPr>
          <w:fldChar w:fldCharType="begin"/>
        </w:r>
        <w:r w:rsidR="00B10B71">
          <w:rPr>
            <w:noProof/>
            <w:webHidden/>
          </w:rPr>
          <w:instrText xml:space="preserve"> PAGEREF _Toc501533503 \h </w:instrText>
        </w:r>
        <w:r w:rsidR="00B10B71">
          <w:rPr>
            <w:noProof/>
            <w:webHidden/>
          </w:rPr>
        </w:r>
        <w:r w:rsidR="00B10B71">
          <w:rPr>
            <w:noProof/>
            <w:webHidden/>
          </w:rPr>
          <w:fldChar w:fldCharType="separate"/>
        </w:r>
        <w:r w:rsidR="007917EC">
          <w:rPr>
            <w:noProof/>
            <w:webHidden/>
          </w:rPr>
          <w:t>47</w:t>
        </w:r>
        <w:r w:rsidR="00B10B71">
          <w:rPr>
            <w:noProof/>
            <w:webHidden/>
          </w:rPr>
          <w:fldChar w:fldCharType="end"/>
        </w:r>
      </w:hyperlink>
    </w:p>
    <w:p w14:paraId="6FAFEF07" w14:textId="041806AB" w:rsidR="00B10B71" w:rsidRDefault="00E11AAC">
      <w:pPr>
        <w:pStyle w:val="TableofFigures"/>
        <w:tabs>
          <w:tab w:val="right" w:leader="dot" w:pos="8774"/>
        </w:tabs>
        <w:rPr>
          <w:rFonts w:asciiTheme="minorHAnsi" w:hAnsiTheme="minorHAnsi"/>
          <w:noProof/>
          <w:sz w:val="22"/>
          <w:szCs w:val="22"/>
          <w:lang w:eastAsia="ja-JP"/>
        </w:rPr>
      </w:pPr>
      <w:hyperlink w:anchor="_Toc501533504" w:history="1">
        <w:r w:rsidR="00B10B71" w:rsidRPr="00495192">
          <w:rPr>
            <w:rStyle w:val="Hyperlink"/>
            <w:noProof/>
          </w:rPr>
          <w:t>Hình 36: Biểu đồ lớp phân tích cho package đăng nhập</w:t>
        </w:r>
        <w:r w:rsidR="00B10B71">
          <w:rPr>
            <w:noProof/>
            <w:webHidden/>
          </w:rPr>
          <w:tab/>
        </w:r>
        <w:r w:rsidR="00B10B71">
          <w:rPr>
            <w:noProof/>
            <w:webHidden/>
          </w:rPr>
          <w:fldChar w:fldCharType="begin"/>
        </w:r>
        <w:r w:rsidR="00B10B71">
          <w:rPr>
            <w:noProof/>
            <w:webHidden/>
          </w:rPr>
          <w:instrText xml:space="preserve"> PAGEREF _Toc501533504 \h </w:instrText>
        </w:r>
        <w:r w:rsidR="00B10B71">
          <w:rPr>
            <w:noProof/>
            <w:webHidden/>
          </w:rPr>
        </w:r>
        <w:r w:rsidR="00B10B71">
          <w:rPr>
            <w:noProof/>
            <w:webHidden/>
          </w:rPr>
          <w:fldChar w:fldCharType="separate"/>
        </w:r>
        <w:r w:rsidR="007917EC">
          <w:rPr>
            <w:noProof/>
            <w:webHidden/>
          </w:rPr>
          <w:t>47</w:t>
        </w:r>
        <w:r w:rsidR="00B10B71">
          <w:rPr>
            <w:noProof/>
            <w:webHidden/>
          </w:rPr>
          <w:fldChar w:fldCharType="end"/>
        </w:r>
      </w:hyperlink>
    </w:p>
    <w:p w14:paraId="4B71D09C" w14:textId="14DDA591" w:rsidR="00B10B71" w:rsidRDefault="00E11AAC">
      <w:pPr>
        <w:pStyle w:val="TableofFigures"/>
        <w:tabs>
          <w:tab w:val="right" w:leader="dot" w:pos="8774"/>
        </w:tabs>
        <w:rPr>
          <w:rFonts w:asciiTheme="minorHAnsi" w:hAnsiTheme="minorHAnsi"/>
          <w:noProof/>
          <w:sz w:val="22"/>
          <w:szCs w:val="22"/>
          <w:lang w:eastAsia="ja-JP"/>
        </w:rPr>
      </w:pPr>
      <w:hyperlink w:anchor="_Toc501533505" w:history="1">
        <w:r w:rsidR="00B10B71" w:rsidRPr="00495192">
          <w:rPr>
            <w:rStyle w:val="Hyperlink"/>
            <w:noProof/>
          </w:rPr>
          <w:t>Hình 37: Biểu đồ lớp phân tích cho package tìm kiếm dịch vụ</w:t>
        </w:r>
        <w:r w:rsidR="00B10B71">
          <w:rPr>
            <w:noProof/>
            <w:webHidden/>
          </w:rPr>
          <w:tab/>
        </w:r>
        <w:r w:rsidR="00B10B71">
          <w:rPr>
            <w:noProof/>
            <w:webHidden/>
          </w:rPr>
          <w:fldChar w:fldCharType="begin"/>
        </w:r>
        <w:r w:rsidR="00B10B71">
          <w:rPr>
            <w:noProof/>
            <w:webHidden/>
          </w:rPr>
          <w:instrText xml:space="preserve"> PAGEREF _Toc501533505 \h </w:instrText>
        </w:r>
        <w:r w:rsidR="00B10B71">
          <w:rPr>
            <w:noProof/>
            <w:webHidden/>
          </w:rPr>
        </w:r>
        <w:r w:rsidR="00B10B71">
          <w:rPr>
            <w:noProof/>
            <w:webHidden/>
          </w:rPr>
          <w:fldChar w:fldCharType="separate"/>
        </w:r>
        <w:r w:rsidR="007917EC">
          <w:rPr>
            <w:noProof/>
            <w:webHidden/>
          </w:rPr>
          <w:t>48</w:t>
        </w:r>
        <w:r w:rsidR="00B10B71">
          <w:rPr>
            <w:noProof/>
            <w:webHidden/>
          </w:rPr>
          <w:fldChar w:fldCharType="end"/>
        </w:r>
      </w:hyperlink>
    </w:p>
    <w:p w14:paraId="685CCE41" w14:textId="36E7BCFD" w:rsidR="00B10B71" w:rsidRDefault="00E11AAC">
      <w:pPr>
        <w:pStyle w:val="TableofFigures"/>
        <w:tabs>
          <w:tab w:val="right" w:leader="dot" w:pos="8774"/>
        </w:tabs>
        <w:rPr>
          <w:rFonts w:asciiTheme="minorHAnsi" w:hAnsiTheme="minorHAnsi"/>
          <w:noProof/>
          <w:sz w:val="22"/>
          <w:szCs w:val="22"/>
          <w:lang w:eastAsia="ja-JP"/>
        </w:rPr>
      </w:pPr>
      <w:hyperlink w:anchor="_Toc501533506" w:history="1">
        <w:r w:rsidR="00B10B71" w:rsidRPr="00495192">
          <w:rPr>
            <w:rStyle w:val="Hyperlink"/>
            <w:noProof/>
          </w:rPr>
          <w:t>Hình 38: Biểu đồ lớp phân tích cho package quản lý dịch vụ</w:t>
        </w:r>
        <w:r w:rsidR="00B10B71">
          <w:rPr>
            <w:noProof/>
            <w:webHidden/>
          </w:rPr>
          <w:tab/>
        </w:r>
        <w:r w:rsidR="00B10B71">
          <w:rPr>
            <w:noProof/>
            <w:webHidden/>
          </w:rPr>
          <w:fldChar w:fldCharType="begin"/>
        </w:r>
        <w:r w:rsidR="00B10B71">
          <w:rPr>
            <w:noProof/>
            <w:webHidden/>
          </w:rPr>
          <w:instrText xml:space="preserve"> PAGEREF _Toc501533506 \h </w:instrText>
        </w:r>
        <w:r w:rsidR="00B10B71">
          <w:rPr>
            <w:noProof/>
            <w:webHidden/>
          </w:rPr>
        </w:r>
        <w:r w:rsidR="00B10B71">
          <w:rPr>
            <w:noProof/>
            <w:webHidden/>
          </w:rPr>
          <w:fldChar w:fldCharType="separate"/>
        </w:r>
        <w:r w:rsidR="007917EC">
          <w:rPr>
            <w:noProof/>
            <w:webHidden/>
          </w:rPr>
          <w:t>49</w:t>
        </w:r>
        <w:r w:rsidR="00B10B71">
          <w:rPr>
            <w:noProof/>
            <w:webHidden/>
          </w:rPr>
          <w:fldChar w:fldCharType="end"/>
        </w:r>
      </w:hyperlink>
    </w:p>
    <w:p w14:paraId="4B618ECC" w14:textId="7CAF7A62" w:rsidR="00B10B71" w:rsidRDefault="00E11AAC">
      <w:pPr>
        <w:pStyle w:val="TableofFigures"/>
        <w:tabs>
          <w:tab w:val="right" w:leader="dot" w:pos="8774"/>
        </w:tabs>
        <w:rPr>
          <w:rFonts w:asciiTheme="minorHAnsi" w:hAnsiTheme="minorHAnsi"/>
          <w:noProof/>
          <w:sz w:val="22"/>
          <w:szCs w:val="22"/>
          <w:lang w:eastAsia="ja-JP"/>
        </w:rPr>
      </w:pPr>
      <w:hyperlink w:anchor="_Toc501533507" w:history="1">
        <w:r w:rsidR="00B10B71" w:rsidRPr="00495192">
          <w:rPr>
            <w:rStyle w:val="Hyperlink"/>
            <w:noProof/>
          </w:rPr>
          <w:t>Hình 39: Biểu đồ lớp phân tích cho package quản trị người dùng</w:t>
        </w:r>
        <w:r w:rsidR="00B10B71">
          <w:rPr>
            <w:noProof/>
            <w:webHidden/>
          </w:rPr>
          <w:tab/>
        </w:r>
        <w:r w:rsidR="00B10B71">
          <w:rPr>
            <w:noProof/>
            <w:webHidden/>
          </w:rPr>
          <w:fldChar w:fldCharType="begin"/>
        </w:r>
        <w:r w:rsidR="00B10B71">
          <w:rPr>
            <w:noProof/>
            <w:webHidden/>
          </w:rPr>
          <w:instrText xml:space="preserve"> PAGEREF _Toc501533507 \h </w:instrText>
        </w:r>
        <w:r w:rsidR="00B10B71">
          <w:rPr>
            <w:noProof/>
            <w:webHidden/>
          </w:rPr>
        </w:r>
        <w:r w:rsidR="00B10B71">
          <w:rPr>
            <w:noProof/>
            <w:webHidden/>
          </w:rPr>
          <w:fldChar w:fldCharType="separate"/>
        </w:r>
        <w:r w:rsidR="007917EC">
          <w:rPr>
            <w:noProof/>
            <w:webHidden/>
          </w:rPr>
          <w:t>50</w:t>
        </w:r>
        <w:r w:rsidR="00B10B71">
          <w:rPr>
            <w:noProof/>
            <w:webHidden/>
          </w:rPr>
          <w:fldChar w:fldCharType="end"/>
        </w:r>
      </w:hyperlink>
    </w:p>
    <w:p w14:paraId="78AFF342" w14:textId="072A2350" w:rsidR="00B10B71" w:rsidRDefault="00E11AAC">
      <w:pPr>
        <w:pStyle w:val="TableofFigures"/>
        <w:tabs>
          <w:tab w:val="right" w:leader="dot" w:pos="8774"/>
        </w:tabs>
        <w:rPr>
          <w:rFonts w:asciiTheme="minorHAnsi" w:hAnsiTheme="minorHAnsi"/>
          <w:noProof/>
          <w:sz w:val="22"/>
          <w:szCs w:val="22"/>
          <w:lang w:eastAsia="ja-JP"/>
        </w:rPr>
      </w:pPr>
      <w:hyperlink w:anchor="_Toc501533508" w:history="1">
        <w:r w:rsidR="00B10B71" w:rsidRPr="00495192">
          <w:rPr>
            <w:rStyle w:val="Hyperlink"/>
            <w:noProof/>
          </w:rPr>
          <w:t>Hình 40: Biểu đồ lớp phân tích cho package quản trị dịch vụ</w:t>
        </w:r>
        <w:r w:rsidR="00B10B71">
          <w:rPr>
            <w:noProof/>
            <w:webHidden/>
          </w:rPr>
          <w:tab/>
        </w:r>
        <w:r w:rsidR="00B10B71">
          <w:rPr>
            <w:noProof/>
            <w:webHidden/>
          </w:rPr>
          <w:fldChar w:fldCharType="begin"/>
        </w:r>
        <w:r w:rsidR="00B10B71">
          <w:rPr>
            <w:noProof/>
            <w:webHidden/>
          </w:rPr>
          <w:instrText xml:space="preserve"> PAGEREF _Toc501533508 \h </w:instrText>
        </w:r>
        <w:r w:rsidR="00B10B71">
          <w:rPr>
            <w:noProof/>
            <w:webHidden/>
          </w:rPr>
        </w:r>
        <w:r w:rsidR="00B10B71">
          <w:rPr>
            <w:noProof/>
            <w:webHidden/>
          </w:rPr>
          <w:fldChar w:fldCharType="separate"/>
        </w:r>
        <w:r w:rsidR="007917EC">
          <w:rPr>
            <w:noProof/>
            <w:webHidden/>
          </w:rPr>
          <w:t>50</w:t>
        </w:r>
        <w:r w:rsidR="00B10B71">
          <w:rPr>
            <w:noProof/>
            <w:webHidden/>
          </w:rPr>
          <w:fldChar w:fldCharType="end"/>
        </w:r>
      </w:hyperlink>
    </w:p>
    <w:p w14:paraId="1114324D" w14:textId="7767DC51" w:rsidR="00B10B71" w:rsidRDefault="00E11AAC">
      <w:pPr>
        <w:pStyle w:val="TableofFigures"/>
        <w:tabs>
          <w:tab w:val="right" w:leader="dot" w:pos="8774"/>
        </w:tabs>
        <w:rPr>
          <w:rFonts w:asciiTheme="minorHAnsi" w:hAnsiTheme="minorHAnsi"/>
          <w:noProof/>
          <w:sz w:val="22"/>
          <w:szCs w:val="22"/>
          <w:lang w:eastAsia="ja-JP"/>
        </w:rPr>
      </w:pPr>
      <w:hyperlink w:anchor="_Toc501533509" w:history="1">
        <w:r w:rsidR="00B10B71" w:rsidRPr="00495192">
          <w:rPr>
            <w:rStyle w:val="Hyperlink"/>
            <w:noProof/>
          </w:rPr>
          <w:t>Hình 41: Biểu đồ lớp chi tiết cho chức năng đăng ký tài khoản</w:t>
        </w:r>
        <w:r w:rsidR="00B10B71">
          <w:rPr>
            <w:noProof/>
            <w:webHidden/>
          </w:rPr>
          <w:tab/>
        </w:r>
        <w:r w:rsidR="00B10B71">
          <w:rPr>
            <w:noProof/>
            <w:webHidden/>
          </w:rPr>
          <w:fldChar w:fldCharType="begin"/>
        </w:r>
        <w:r w:rsidR="00B10B71">
          <w:rPr>
            <w:noProof/>
            <w:webHidden/>
          </w:rPr>
          <w:instrText xml:space="preserve"> PAGEREF _Toc501533509 \h </w:instrText>
        </w:r>
        <w:r w:rsidR="00B10B71">
          <w:rPr>
            <w:noProof/>
            <w:webHidden/>
          </w:rPr>
        </w:r>
        <w:r w:rsidR="00B10B71">
          <w:rPr>
            <w:noProof/>
            <w:webHidden/>
          </w:rPr>
          <w:fldChar w:fldCharType="separate"/>
        </w:r>
        <w:r w:rsidR="007917EC">
          <w:rPr>
            <w:noProof/>
            <w:webHidden/>
          </w:rPr>
          <w:t>51</w:t>
        </w:r>
        <w:r w:rsidR="00B10B71">
          <w:rPr>
            <w:noProof/>
            <w:webHidden/>
          </w:rPr>
          <w:fldChar w:fldCharType="end"/>
        </w:r>
      </w:hyperlink>
    </w:p>
    <w:p w14:paraId="4EDA693F" w14:textId="4036E7D2" w:rsidR="00B10B71" w:rsidRDefault="00E11AAC">
      <w:pPr>
        <w:pStyle w:val="TableofFigures"/>
        <w:tabs>
          <w:tab w:val="right" w:leader="dot" w:pos="8774"/>
        </w:tabs>
        <w:rPr>
          <w:rFonts w:asciiTheme="minorHAnsi" w:hAnsiTheme="minorHAnsi"/>
          <w:noProof/>
          <w:sz w:val="22"/>
          <w:szCs w:val="22"/>
          <w:lang w:eastAsia="ja-JP"/>
        </w:rPr>
      </w:pPr>
      <w:hyperlink w:anchor="_Toc501533510" w:history="1">
        <w:r w:rsidR="00B10B71" w:rsidRPr="00495192">
          <w:rPr>
            <w:rStyle w:val="Hyperlink"/>
            <w:noProof/>
          </w:rPr>
          <w:t>Hình 42: Biểu đồ lớp chi tiết cho chức năng đăng nhập</w:t>
        </w:r>
        <w:r w:rsidR="00B10B71">
          <w:rPr>
            <w:noProof/>
            <w:webHidden/>
          </w:rPr>
          <w:tab/>
        </w:r>
        <w:r w:rsidR="00B10B71">
          <w:rPr>
            <w:noProof/>
            <w:webHidden/>
          </w:rPr>
          <w:fldChar w:fldCharType="begin"/>
        </w:r>
        <w:r w:rsidR="00B10B71">
          <w:rPr>
            <w:noProof/>
            <w:webHidden/>
          </w:rPr>
          <w:instrText xml:space="preserve"> PAGEREF _Toc501533510 \h </w:instrText>
        </w:r>
        <w:r w:rsidR="00B10B71">
          <w:rPr>
            <w:noProof/>
            <w:webHidden/>
          </w:rPr>
        </w:r>
        <w:r w:rsidR="00B10B71">
          <w:rPr>
            <w:noProof/>
            <w:webHidden/>
          </w:rPr>
          <w:fldChar w:fldCharType="separate"/>
        </w:r>
        <w:r w:rsidR="007917EC">
          <w:rPr>
            <w:noProof/>
            <w:webHidden/>
          </w:rPr>
          <w:t>51</w:t>
        </w:r>
        <w:r w:rsidR="00B10B71">
          <w:rPr>
            <w:noProof/>
            <w:webHidden/>
          </w:rPr>
          <w:fldChar w:fldCharType="end"/>
        </w:r>
      </w:hyperlink>
    </w:p>
    <w:p w14:paraId="2C047559" w14:textId="5CD27794" w:rsidR="00B10B71" w:rsidRDefault="00E11AAC">
      <w:pPr>
        <w:pStyle w:val="TableofFigures"/>
        <w:tabs>
          <w:tab w:val="right" w:leader="dot" w:pos="8774"/>
        </w:tabs>
        <w:rPr>
          <w:rFonts w:asciiTheme="minorHAnsi" w:hAnsiTheme="minorHAnsi"/>
          <w:noProof/>
          <w:sz w:val="22"/>
          <w:szCs w:val="22"/>
          <w:lang w:eastAsia="ja-JP"/>
        </w:rPr>
      </w:pPr>
      <w:hyperlink w:anchor="_Toc501533511" w:history="1">
        <w:r w:rsidR="00B10B71" w:rsidRPr="00495192">
          <w:rPr>
            <w:rStyle w:val="Hyperlink"/>
            <w:noProof/>
          </w:rPr>
          <w:t>Hình 43: Biểu đồ lớp chi tiết cho chức năng tìm kiếm dịch vụ</w:t>
        </w:r>
        <w:r w:rsidR="00B10B71">
          <w:rPr>
            <w:noProof/>
            <w:webHidden/>
          </w:rPr>
          <w:tab/>
        </w:r>
        <w:r w:rsidR="00B10B71">
          <w:rPr>
            <w:noProof/>
            <w:webHidden/>
          </w:rPr>
          <w:fldChar w:fldCharType="begin"/>
        </w:r>
        <w:r w:rsidR="00B10B71">
          <w:rPr>
            <w:noProof/>
            <w:webHidden/>
          </w:rPr>
          <w:instrText xml:space="preserve"> PAGEREF _Toc501533511 \h </w:instrText>
        </w:r>
        <w:r w:rsidR="00B10B71">
          <w:rPr>
            <w:noProof/>
            <w:webHidden/>
          </w:rPr>
        </w:r>
        <w:r w:rsidR="00B10B71">
          <w:rPr>
            <w:noProof/>
            <w:webHidden/>
          </w:rPr>
          <w:fldChar w:fldCharType="separate"/>
        </w:r>
        <w:r w:rsidR="007917EC">
          <w:rPr>
            <w:noProof/>
            <w:webHidden/>
          </w:rPr>
          <w:t>52</w:t>
        </w:r>
        <w:r w:rsidR="00B10B71">
          <w:rPr>
            <w:noProof/>
            <w:webHidden/>
          </w:rPr>
          <w:fldChar w:fldCharType="end"/>
        </w:r>
      </w:hyperlink>
    </w:p>
    <w:p w14:paraId="42169A8B" w14:textId="38C2464C" w:rsidR="00B10B71" w:rsidRDefault="00E11AAC">
      <w:pPr>
        <w:pStyle w:val="TableofFigures"/>
        <w:tabs>
          <w:tab w:val="right" w:leader="dot" w:pos="8774"/>
        </w:tabs>
        <w:rPr>
          <w:rFonts w:asciiTheme="minorHAnsi" w:hAnsiTheme="minorHAnsi"/>
          <w:noProof/>
          <w:sz w:val="22"/>
          <w:szCs w:val="22"/>
          <w:lang w:eastAsia="ja-JP"/>
        </w:rPr>
      </w:pPr>
      <w:hyperlink w:anchor="_Toc501533512" w:history="1">
        <w:r w:rsidR="00B10B71" w:rsidRPr="00495192">
          <w:rPr>
            <w:rStyle w:val="Hyperlink"/>
            <w:noProof/>
          </w:rPr>
          <w:t>Hình 44: Biểu đồ lớp chi tiết cho chức năng tạo mới/sửa dịch vụ</w:t>
        </w:r>
        <w:r w:rsidR="00B10B71">
          <w:rPr>
            <w:noProof/>
            <w:webHidden/>
          </w:rPr>
          <w:tab/>
        </w:r>
        <w:r w:rsidR="00B10B71">
          <w:rPr>
            <w:noProof/>
            <w:webHidden/>
          </w:rPr>
          <w:fldChar w:fldCharType="begin"/>
        </w:r>
        <w:r w:rsidR="00B10B71">
          <w:rPr>
            <w:noProof/>
            <w:webHidden/>
          </w:rPr>
          <w:instrText xml:space="preserve"> PAGEREF _Toc501533512 \h </w:instrText>
        </w:r>
        <w:r w:rsidR="00B10B71">
          <w:rPr>
            <w:noProof/>
            <w:webHidden/>
          </w:rPr>
        </w:r>
        <w:r w:rsidR="00B10B71">
          <w:rPr>
            <w:noProof/>
            <w:webHidden/>
          </w:rPr>
          <w:fldChar w:fldCharType="separate"/>
        </w:r>
        <w:r w:rsidR="007917EC">
          <w:rPr>
            <w:noProof/>
            <w:webHidden/>
          </w:rPr>
          <w:t>53</w:t>
        </w:r>
        <w:r w:rsidR="00B10B71">
          <w:rPr>
            <w:noProof/>
            <w:webHidden/>
          </w:rPr>
          <w:fldChar w:fldCharType="end"/>
        </w:r>
      </w:hyperlink>
    </w:p>
    <w:p w14:paraId="78339DB6" w14:textId="424B624E" w:rsidR="00B10B71" w:rsidRDefault="00E11AAC">
      <w:pPr>
        <w:pStyle w:val="TableofFigures"/>
        <w:tabs>
          <w:tab w:val="right" w:leader="dot" w:pos="8774"/>
        </w:tabs>
        <w:rPr>
          <w:rFonts w:asciiTheme="minorHAnsi" w:hAnsiTheme="minorHAnsi"/>
          <w:noProof/>
          <w:sz w:val="22"/>
          <w:szCs w:val="22"/>
          <w:lang w:eastAsia="ja-JP"/>
        </w:rPr>
      </w:pPr>
      <w:hyperlink w:anchor="_Toc501533513" w:history="1">
        <w:r w:rsidR="00B10B71" w:rsidRPr="00495192">
          <w:rPr>
            <w:rStyle w:val="Hyperlink"/>
            <w:noProof/>
          </w:rPr>
          <w:t>Hình 45: Biểu đồ lớp chi tiết cho chức năng quản trị người dùng</w:t>
        </w:r>
        <w:r w:rsidR="00B10B71">
          <w:rPr>
            <w:noProof/>
            <w:webHidden/>
          </w:rPr>
          <w:tab/>
        </w:r>
        <w:r w:rsidR="00B10B71">
          <w:rPr>
            <w:noProof/>
            <w:webHidden/>
          </w:rPr>
          <w:fldChar w:fldCharType="begin"/>
        </w:r>
        <w:r w:rsidR="00B10B71">
          <w:rPr>
            <w:noProof/>
            <w:webHidden/>
          </w:rPr>
          <w:instrText xml:space="preserve"> PAGEREF _Toc501533513 \h </w:instrText>
        </w:r>
        <w:r w:rsidR="00B10B71">
          <w:rPr>
            <w:noProof/>
            <w:webHidden/>
          </w:rPr>
        </w:r>
        <w:r w:rsidR="00B10B71">
          <w:rPr>
            <w:noProof/>
            <w:webHidden/>
          </w:rPr>
          <w:fldChar w:fldCharType="separate"/>
        </w:r>
        <w:r w:rsidR="007917EC">
          <w:rPr>
            <w:noProof/>
            <w:webHidden/>
          </w:rPr>
          <w:t>53</w:t>
        </w:r>
        <w:r w:rsidR="00B10B71">
          <w:rPr>
            <w:noProof/>
            <w:webHidden/>
          </w:rPr>
          <w:fldChar w:fldCharType="end"/>
        </w:r>
      </w:hyperlink>
    </w:p>
    <w:p w14:paraId="6F363970" w14:textId="6AD57A94" w:rsidR="00B10B71" w:rsidRDefault="00E11AAC">
      <w:pPr>
        <w:pStyle w:val="TableofFigures"/>
        <w:tabs>
          <w:tab w:val="right" w:leader="dot" w:pos="8774"/>
        </w:tabs>
        <w:rPr>
          <w:rFonts w:asciiTheme="minorHAnsi" w:hAnsiTheme="minorHAnsi"/>
          <w:noProof/>
          <w:sz w:val="22"/>
          <w:szCs w:val="22"/>
          <w:lang w:eastAsia="ja-JP"/>
        </w:rPr>
      </w:pPr>
      <w:hyperlink w:anchor="_Toc501533514" w:history="1">
        <w:r w:rsidR="00B10B71" w:rsidRPr="00495192">
          <w:rPr>
            <w:rStyle w:val="Hyperlink"/>
            <w:noProof/>
          </w:rPr>
          <w:t>Hình 46: Biểu đồ lớp chi tiết cho chức năng quản trị dịch vụ</w:t>
        </w:r>
        <w:r w:rsidR="00B10B71">
          <w:rPr>
            <w:noProof/>
            <w:webHidden/>
          </w:rPr>
          <w:tab/>
        </w:r>
        <w:r w:rsidR="00B10B71">
          <w:rPr>
            <w:noProof/>
            <w:webHidden/>
          </w:rPr>
          <w:fldChar w:fldCharType="begin"/>
        </w:r>
        <w:r w:rsidR="00B10B71">
          <w:rPr>
            <w:noProof/>
            <w:webHidden/>
          </w:rPr>
          <w:instrText xml:space="preserve"> PAGEREF _Toc501533514 \h </w:instrText>
        </w:r>
        <w:r w:rsidR="00B10B71">
          <w:rPr>
            <w:noProof/>
            <w:webHidden/>
          </w:rPr>
        </w:r>
        <w:r w:rsidR="00B10B71">
          <w:rPr>
            <w:noProof/>
            <w:webHidden/>
          </w:rPr>
          <w:fldChar w:fldCharType="separate"/>
        </w:r>
        <w:r w:rsidR="007917EC">
          <w:rPr>
            <w:noProof/>
            <w:webHidden/>
          </w:rPr>
          <w:t>54</w:t>
        </w:r>
        <w:r w:rsidR="00B10B71">
          <w:rPr>
            <w:noProof/>
            <w:webHidden/>
          </w:rPr>
          <w:fldChar w:fldCharType="end"/>
        </w:r>
      </w:hyperlink>
    </w:p>
    <w:p w14:paraId="0E46744D" w14:textId="2D6DF76F" w:rsidR="00B10B71" w:rsidRDefault="00E11AAC">
      <w:pPr>
        <w:pStyle w:val="TableofFigures"/>
        <w:tabs>
          <w:tab w:val="right" w:leader="dot" w:pos="8774"/>
        </w:tabs>
        <w:rPr>
          <w:rFonts w:asciiTheme="minorHAnsi" w:hAnsiTheme="minorHAnsi"/>
          <w:noProof/>
          <w:sz w:val="22"/>
          <w:szCs w:val="22"/>
          <w:lang w:eastAsia="ja-JP"/>
        </w:rPr>
      </w:pPr>
      <w:hyperlink w:anchor="_Toc501533515" w:history="1">
        <w:r w:rsidR="00B10B71" w:rsidRPr="00495192">
          <w:rPr>
            <w:rStyle w:val="Hyperlink"/>
            <w:noProof/>
          </w:rPr>
          <w:t>Hình 46: Giao diện các màn hình đăng ký</w:t>
        </w:r>
        <w:r w:rsidR="00B10B71">
          <w:rPr>
            <w:noProof/>
            <w:webHidden/>
          </w:rPr>
          <w:tab/>
        </w:r>
        <w:r w:rsidR="00B10B71">
          <w:rPr>
            <w:noProof/>
            <w:webHidden/>
          </w:rPr>
          <w:fldChar w:fldCharType="begin"/>
        </w:r>
        <w:r w:rsidR="00B10B71">
          <w:rPr>
            <w:noProof/>
            <w:webHidden/>
          </w:rPr>
          <w:instrText xml:space="preserve"> PAGEREF _Toc501533515 \h </w:instrText>
        </w:r>
        <w:r w:rsidR="00B10B71">
          <w:rPr>
            <w:noProof/>
            <w:webHidden/>
          </w:rPr>
        </w:r>
        <w:r w:rsidR="00B10B71">
          <w:rPr>
            <w:noProof/>
            <w:webHidden/>
          </w:rPr>
          <w:fldChar w:fldCharType="separate"/>
        </w:r>
        <w:r w:rsidR="007917EC">
          <w:rPr>
            <w:noProof/>
            <w:webHidden/>
          </w:rPr>
          <w:t>55</w:t>
        </w:r>
        <w:r w:rsidR="00B10B71">
          <w:rPr>
            <w:noProof/>
            <w:webHidden/>
          </w:rPr>
          <w:fldChar w:fldCharType="end"/>
        </w:r>
      </w:hyperlink>
    </w:p>
    <w:p w14:paraId="3FE87621" w14:textId="74D5669D" w:rsidR="00B10B71" w:rsidRDefault="00E11AAC">
      <w:pPr>
        <w:pStyle w:val="TableofFigures"/>
        <w:tabs>
          <w:tab w:val="right" w:leader="dot" w:pos="8774"/>
        </w:tabs>
        <w:rPr>
          <w:rFonts w:asciiTheme="minorHAnsi" w:hAnsiTheme="minorHAnsi"/>
          <w:noProof/>
          <w:sz w:val="22"/>
          <w:szCs w:val="22"/>
          <w:lang w:eastAsia="ja-JP"/>
        </w:rPr>
      </w:pPr>
      <w:hyperlink w:anchor="_Toc501533516" w:history="1">
        <w:r w:rsidR="00B10B71" w:rsidRPr="00495192">
          <w:rPr>
            <w:rStyle w:val="Hyperlink"/>
            <w:noProof/>
          </w:rPr>
          <w:t>Hình 47: Giao diện màn hình đăng nhập</w:t>
        </w:r>
        <w:r w:rsidR="00B10B71">
          <w:rPr>
            <w:noProof/>
            <w:webHidden/>
          </w:rPr>
          <w:tab/>
        </w:r>
        <w:r w:rsidR="00B10B71">
          <w:rPr>
            <w:noProof/>
            <w:webHidden/>
          </w:rPr>
          <w:fldChar w:fldCharType="begin"/>
        </w:r>
        <w:r w:rsidR="00B10B71">
          <w:rPr>
            <w:noProof/>
            <w:webHidden/>
          </w:rPr>
          <w:instrText xml:space="preserve"> PAGEREF _Toc501533516 \h </w:instrText>
        </w:r>
        <w:r w:rsidR="00B10B71">
          <w:rPr>
            <w:noProof/>
            <w:webHidden/>
          </w:rPr>
        </w:r>
        <w:r w:rsidR="00B10B71">
          <w:rPr>
            <w:noProof/>
            <w:webHidden/>
          </w:rPr>
          <w:fldChar w:fldCharType="separate"/>
        </w:r>
        <w:r w:rsidR="007917EC">
          <w:rPr>
            <w:noProof/>
            <w:webHidden/>
          </w:rPr>
          <w:t>56</w:t>
        </w:r>
        <w:r w:rsidR="00B10B71">
          <w:rPr>
            <w:noProof/>
            <w:webHidden/>
          </w:rPr>
          <w:fldChar w:fldCharType="end"/>
        </w:r>
      </w:hyperlink>
    </w:p>
    <w:p w14:paraId="5408A6C1" w14:textId="43ECE62B" w:rsidR="00B10B71" w:rsidRDefault="00E11AAC">
      <w:pPr>
        <w:pStyle w:val="TableofFigures"/>
        <w:tabs>
          <w:tab w:val="right" w:leader="dot" w:pos="8774"/>
        </w:tabs>
        <w:rPr>
          <w:rFonts w:asciiTheme="minorHAnsi" w:hAnsiTheme="minorHAnsi"/>
          <w:noProof/>
          <w:sz w:val="22"/>
          <w:szCs w:val="22"/>
          <w:lang w:eastAsia="ja-JP"/>
        </w:rPr>
      </w:pPr>
      <w:hyperlink w:anchor="_Toc501533517" w:history="1">
        <w:r w:rsidR="00B10B71" w:rsidRPr="00495192">
          <w:rPr>
            <w:rStyle w:val="Hyperlink"/>
            <w:noProof/>
          </w:rPr>
          <w:t>Hình 48: Giao diện màn hình chi tiết người dùng và dịch vụ</w:t>
        </w:r>
        <w:r w:rsidR="00B10B71">
          <w:rPr>
            <w:noProof/>
            <w:webHidden/>
          </w:rPr>
          <w:tab/>
        </w:r>
        <w:r w:rsidR="00B10B71">
          <w:rPr>
            <w:noProof/>
            <w:webHidden/>
          </w:rPr>
          <w:fldChar w:fldCharType="begin"/>
        </w:r>
        <w:r w:rsidR="00B10B71">
          <w:rPr>
            <w:noProof/>
            <w:webHidden/>
          </w:rPr>
          <w:instrText xml:space="preserve"> PAGEREF _Toc501533517 \h </w:instrText>
        </w:r>
        <w:r w:rsidR="00B10B71">
          <w:rPr>
            <w:noProof/>
            <w:webHidden/>
          </w:rPr>
        </w:r>
        <w:r w:rsidR="00B10B71">
          <w:rPr>
            <w:noProof/>
            <w:webHidden/>
          </w:rPr>
          <w:fldChar w:fldCharType="separate"/>
        </w:r>
        <w:r w:rsidR="007917EC">
          <w:rPr>
            <w:noProof/>
            <w:webHidden/>
          </w:rPr>
          <w:t>56</w:t>
        </w:r>
        <w:r w:rsidR="00B10B71">
          <w:rPr>
            <w:noProof/>
            <w:webHidden/>
          </w:rPr>
          <w:fldChar w:fldCharType="end"/>
        </w:r>
      </w:hyperlink>
    </w:p>
    <w:p w14:paraId="6AF220FD" w14:textId="222E3FC2" w:rsidR="00B10B71" w:rsidRDefault="00E11AAC">
      <w:pPr>
        <w:pStyle w:val="TableofFigures"/>
        <w:tabs>
          <w:tab w:val="right" w:leader="dot" w:pos="8774"/>
        </w:tabs>
        <w:rPr>
          <w:rFonts w:asciiTheme="minorHAnsi" w:hAnsiTheme="minorHAnsi"/>
          <w:noProof/>
          <w:sz w:val="22"/>
          <w:szCs w:val="22"/>
          <w:lang w:eastAsia="ja-JP"/>
        </w:rPr>
      </w:pPr>
      <w:hyperlink w:anchor="_Toc501533518" w:history="1">
        <w:r w:rsidR="00B10B71" w:rsidRPr="00495192">
          <w:rPr>
            <w:rStyle w:val="Hyperlink"/>
            <w:noProof/>
          </w:rPr>
          <w:t>Hình 49: Giao diện màn hình tìm kiếm dịch vụ</w:t>
        </w:r>
        <w:r w:rsidR="00B10B71">
          <w:rPr>
            <w:noProof/>
            <w:webHidden/>
          </w:rPr>
          <w:tab/>
        </w:r>
        <w:r w:rsidR="00B10B71">
          <w:rPr>
            <w:noProof/>
            <w:webHidden/>
          </w:rPr>
          <w:fldChar w:fldCharType="begin"/>
        </w:r>
        <w:r w:rsidR="00B10B71">
          <w:rPr>
            <w:noProof/>
            <w:webHidden/>
          </w:rPr>
          <w:instrText xml:space="preserve"> PAGEREF _Toc501533518 \h </w:instrText>
        </w:r>
        <w:r w:rsidR="00B10B71">
          <w:rPr>
            <w:noProof/>
            <w:webHidden/>
          </w:rPr>
        </w:r>
        <w:r w:rsidR="00B10B71">
          <w:rPr>
            <w:noProof/>
            <w:webHidden/>
          </w:rPr>
          <w:fldChar w:fldCharType="separate"/>
        </w:r>
        <w:r w:rsidR="007917EC">
          <w:rPr>
            <w:noProof/>
            <w:webHidden/>
          </w:rPr>
          <w:t>57</w:t>
        </w:r>
        <w:r w:rsidR="00B10B71">
          <w:rPr>
            <w:noProof/>
            <w:webHidden/>
          </w:rPr>
          <w:fldChar w:fldCharType="end"/>
        </w:r>
      </w:hyperlink>
    </w:p>
    <w:p w14:paraId="65E872CF" w14:textId="2B2BCAC2" w:rsidR="00B10B71" w:rsidRDefault="00E11AAC">
      <w:pPr>
        <w:pStyle w:val="TableofFigures"/>
        <w:tabs>
          <w:tab w:val="right" w:leader="dot" w:pos="8774"/>
        </w:tabs>
        <w:rPr>
          <w:rFonts w:asciiTheme="minorHAnsi" w:hAnsiTheme="minorHAnsi"/>
          <w:noProof/>
          <w:sz w:val="22"/>
          <w:szCs w:val="22"/>
          <w:lang w:eastAsia="ja-JP"/>
        </w:rPr>
      </w:pPr>
      <w:hyperlink w:anchor="_Toc501533519" w:history="1">
        <w:r w:rsidR="00B10B71" w:rsidRPr="00495192">
          <w:rPr>
            <w:rStyle w:val="Hyperlink"/>
            <w:noProof/>
          </w:rPr>
          <w:t xml:space="preserve">Hình 50: </w:t>
        </w:r>
        <w:r w:rsidR="00B10B71" w:rsidRPr="00495192">
          <w:rPr>
            <w:rStyle w:val="Hyperlink"/>
            <w:rFonts w:cs="Times New Roman"/>
            <w:noProof/>
          </w:rPr>
          <w:t>Giao diên màn hình lịch sử và danh sách đánh dấu</w:t>
        </w:r>
        <w:r w:rsidR="00B10B71">
          <w:rPr>
            <w:noProof/>
            <w:webHidden/>
          </w:rPr>
          <w:tab/>
        </w:r>
        <w:r w:rsidR="00B10B71">
          <w:rPr>
            <w:noProof/>
            <w:webHidden/>
          </w:rPr>
          <w:fldChar w:fldCharType="begin"/>
        </w:r>
        <w:r w:rsidR="00B10B71">
          <w:rPr>
            <w:noProof/>
            <w:webHidden/>
          </w:rPr>
          <w:instrText xml:space="preserve"> PAGEREF _Toc501533519 \h </w:instrText>
        </w:r>
        <w:r w:rsidR="00B10B71">
          <w:rPr>
            <w:noProof/>
            <w:webHidden/>
          </w:rPr>
        </w:r>
        <w:r w:rsidR="00B10B71">
          <w:rPr>
            <w:noProof/>
            <w:webHidden/>
          </w:rPr>
          <w:fldChar w:fldCharType="separate"/>
        </w:r>
        <w:r w:rsidR="007917EC">
          <w:rPr>
            <w:noProof/>
            <w:webHidden/>
          </w:rPr>
          <w:t>58</w:t>
        </w:r>
        <w:r w:rsidR="00B10B71">
          <w:rPr>
            <w:noProof/>
            <w:webHidden/>
          </w:rPr>
          <w:fldChar w:fldCharType="end"/>
        </w:r>
      </w:hyperlink>
    </w:p>
    <w:p w14:paraId="2189546E" w14:textId="209799D8" w:rsidR="00B10B71" w:rsidRDefault="00E11AAC">
      <w:pPr>
        <w:pStyle w:val="TableofFigures"/>
        <w:tabs>
          <w:tab w:val="right" w:leader="dot" w:pos="8774"/>
        </w:tabs>
        <w:rPr>
          <w:rFonts w:asciiTheme="minorHAnsi" w:hAnsiTheme="minorHAnsi"/>
          <w:noProof/>
          <w:sz w:val="22"/>
          <w:szCs w:val="22"/>
          <w:lang w:eastAsia="ja-JP"/>
        </w:rPr>
      </w:pPr>
      <w:hyperlink w:anchor="_Toc501533520" w:history="1">
        <w:r w:rsidR="00B10B71" w:rsidRPr="00495192">
          <w:rPr>
            <w:rStyle w:val="Hyperlink"/>
            <w:noProof/>
          </w:rPr>
          <w:t xml:space="preserve">Hình 51: </w:t>
        </w:r>
        <w:r w:rsidR="00B10B71" w:rsidRPr="00495192">
          <w:rPr>
            <w:rStyle w:val="Hyperlink"/>
            <w:rFonts w:cs="Times New Roman"/>
            <w:noProof/>
          </w:rPr>
          <w:t>Giao diên màn hình quản lý xe và thông báo</w:t>
        </w:r>
        <w:r w:rsidR="00B10B71">
          <w:rPr>
            <w:noProof/>
            <w:webHidden/>
          </w:rPr>
          <w:tab/>
        </w:r>
        <w:r w:rsidR="00B10B71">
          <w:rPr>
            <w:noProof/>
            <w:webHidden/>
          </w:rPr>
          <w:fldChar w:fldCharType="begin"/>
        </w:r>
        <w:r w:rsidR="00B10B71">
          <w:rPr>
            <w:noProof/>
            <w:webHidden/>
          </w:rPr>
          <w:instrText xml:space="preserve"> PAGEREF _Toc501533520 \h </w:instrText>
        </w:r>
        <w:r w:rsidR="00B10B71">
          <w:rPr>
            <w:noProof/>
            <w:webHidden/>
          </w:rPr>
        </w:r>
        <w:r w:rsidR="00B10B71">
          <w:rPr>
            <w:noProof/>
            <w:webHidden/>
          </w:rPr>
          <w:fldChar w:fldCharType="separate"/>
        </w:r>
        <w:r w:rsidR="007917EC">
          <w:rPr>
            <w:noProof/>
            <w:webHidden/>
          </w:rPr>
          <w:t>58</w:t>
        </w:r>
        <w:r w:rsidR="00B10B71">
          <w:rPr>
            <w:noProof/>
            <w:webHidden/>
          </w:rPr>
          <w:fldChar w:fldCharType="end"/>
        </w:r>
      </w:hyperlink>
    </w:p>
    <w:p w14:paraId="2C78C2A6" w14:textId="566B5411" w:rsidR="00B10B71" w:rsidRDefault="00E11AAC">
      <w:pPr>
        <w:pStyle w:val="TableofFigures"/>
        <w:tabs>
          <w:tab w:val="right" w:leader="dot" w:pos="8774"/>
        </w:tabs>
        <w:rPr>
          <w:rFonts w:asciiTheme="minorHAnsi" w:hAnsiTheme="minorHAnsi"/>
          <w:noProof/>
          <w:sz w:val="22"/>
          <w:szCs w:val="22"/>
          <w:lang w:eastAsia="ja-JP"/>
        </w:rPr>
      </w:pPr>
      <w:hyperlink w:anchor="_Toc501533521" w:history="1">
        <w:r w:rsidR="00B10B71" w:rsidRPr="00495192">
          <w:rPr>
            <w:rStyle w:val="Hyperlink"/>
            <w:noProof/>
          </w:rPr>
          <w:t>Hình 52: Giao diện màn hình quản lý dịch vụ</w:t>
        </w:r>
        <w:r w:rsidR="00B10B71">
          <w:rPr>
            <w:noProof/>
            <w:webHidden/>
          </w:rPr>
          <w:tab/>
        </w:r>
        <w:r w:rsidR="00B10B71">
          <w:rPr>
            <w:noProof/>
            <w:webHidden/>
          </w:rPr>
          <w:fldChar w:fldCharType="begin"/>
        </w:r>
        <w:r w:rsidR="00B10B71">
          <w:rPr>
            <w:noProof/>
            <w:webHidden/>
          </w:rPr>
          <w:instrText xml:space="preserve"> PAGEREF _Toc501533521 \h </w:instrText>
        </w:r>
        <w:r w:rsidR="00B10B71">
          <w:rPr>
            <w:noProof/>
            <w:webHidden/>
          </w:rPr>
        </w:r>
        <w:r w:rsidR="00B10B71">
          <w:rPr>
            <w:noProof/>
            <w:webHidden/>
          </w:rPr>
          <w:fldChar w:fldCharType="separate"/>
        </w:r>
        <w:r w:rsidR="007917EC">
          <w:rPr>
            <w:noProof/>
            <w:webHidden/>
          </w:rPr>
          <w:t>59</w:t>
        </w:r>
        <w:r w:rsidR="00B10B71">
          <w:rPr>
            <w:noProof/>
            <w:webHidden/>
          </w:rPr>
          <w:fldChar w:fldCharType="end"/>
        </w:r>
      </w:hyperlink>
    </w:p>
    <w:p w14:paraId="2FD0271C" w14:textId="7CA7E666" w:rsidR="00B10B71" w:rsidRDefault="00E11AAC">
      <w:pPr>
        <w:pStyle w:val="TableofFigures"/>
        <w:tabs>
          <w:tab w:val="right" w:leader="dot" w:pos="8774"/>
        </w:tabs>
        <w:rPr>
          <w:rFonts w:asciiTheme="minorHAnsi" w:hAnsiTheme="minorHAnsi"/>
          <w:noProof/>
          <w:sz w:val="22"/>
          <w:szCs w:val="22"/>
          <w:lang w:eastAsia="ja-JP"/>
        </w:rPr>
      </w:pPr>
      <w:hyperlink w:anchor="_Toc501533522" w:history="1">
        <w:r w:rsidR="00B10B71" w:rsidRPr="00495192">
          <w:rPr>
            <w:rStyle w:val="Hyperlink"/>
            <w:noProof/>
          </w:rPr>
          <w:t>Hình 53: Giao diện màn hình quản trị của admin</w:t>
        </w:r>
        <w:r w:rsidR="00B10B71">
          <w:rPr>
            <w:noProof/>
            <w:webHidden/>
          </w:rPr>
          <w:tab/>
        </w:r>
        <w:r w:rsidR="00B10B71">
          <w:rPr>
            <w:noProof/>
            <w:webHidden/>
          </w:rPr>
          <w:fldChar w:fldCharType="begin"/>
        </w:r>
        <w:r w:rsidR="00B10B71">
          <w:rPr>
            <w:noProof/>
            <w:webHidden/>
          </w:rPr>
          <w:instrText xml:space="preserve"> PAGEREF _Toc501533522 \h </w:instrText>
        </w:r>
        <w:r w:rsidR="00B10B71">
          <w:rPr>
            <w:noProof/>
            <w:webHidden/>
          </w:rPr>
        </w:r>
        <w:r w:rsidR="00B10B71">
          <w:rPr>
            <w:noProof/>
            <w:webHidden/>
          </w:rPr>
          <w:fldChar w:fldCharType="separate"/>
        </w:r>
        <w:r w:rsidR="007917EC">
          <w:rPr>
            <w:noProof/>
            <w:webHidden/>
          </w:rPr>
          <w:t>60</w:t>
        </w:r>
        <w:r w:rsidR="00B10B71">
          <w:rPr>
            <w:noProof/>
            <w:webHidden/>
          </w:rPr>
          <w:fldChar w:fldCharType="end"/>
        </w:r>
      </w:hyperlink>
    </w:p>
    <w:p w14:paraId="5F79179D" w14:textId="126AF80B" w:rsidR="00B10B71" w:rsidRDefault="00E11AAC">
      <w:pPr>
        <w:pStyle w:val="TableofFigures"/>
        <w:tabs>
          <w:tab w:val="right" w:leader="dot" w:pos="8774"/>
        </w:tabs>
        <w:rPr>
          <w:rFonts w:asciiTheme="minorHAnsi" w:hAnsiTheme="minorHAnsi"/>
          <w:noProof/>
          <w:sz w:val="22"/>
          <w:szCs w:val="22"/>
          <w:lang w:eastAsia="ja-JP"/>
        </w:rPr>
      </w:pPr>
      <w:hyperlink w:anchor="_Toc501533523" w:history="1">
        <w:r w:rsidR="00B10B71" w:rsidRPr="00495192">
          <w:rPr>
            <w:rStyle w:val="Hyperlink"/>
            <w:noProof/>
          </w:rPr>
          <w:t>Hình 54: Biểu đồ thực thể liên kết</w:t>
        </w:r>
        <w:r w:rsidR="00B10B71">
          <w:rPr>
            <w:noProof/>
            <w:webHidden/>
          </w:rPr>
          <w:tab/>
        </w:r>
        <w:r w:rsidR="00B10B71">
          <w:rPr>
            <w:noProof/>
            <w:webHidden/>
          </w:rPr>
          <w:fldChar w:fldCharType="begin"/>
        </w:r>
        <w:r w:rsidR="00B10B71">
          <w:rPr>
            <w:noProof/>
            <w:webHidden/>
          </w:rPr>
          <w:instrText xml:space="preserve"> PAGEREF _Toc501533523 \h </w:instrText>
        </w:r>
        <w:r w:rsidR="00B10B71">
          <w:rPr>
            <w:noProof/>
            <w:webHidden/>
          </w:rPr>
        </w:r>
        <w:r w:rsidR="00B10B71">
          <w:rPr>
            <w:noProof/>
            <w:webHidden/>
          </w:rPr>
          <w:fldChar w:fldCharType="separate"/>
        </w:r>
        <w:r w:rsidR="007917EC">
          <w:rPr>
            <w:noProof/>
            <w:webHidden/>
          </w:rPr>
          <w:t>62</w:t>
        </w:r>
        <w:r w:rsidR="00B10B71">
          <w:rPr>
            <w:noProof/>
            <w:webHidden/>
          </w:rPr>
          <w:fldChar w:fldCharType="end"/>
        </w:r>
      </w:hyperlink>
    </w:p>
    <w:p w14:paraId="438BD5F3" w14:textId="06A02C25" w:rsidR="00B10B71" w:rsidRDefault="00E11AAC">
      <w:pPr>
        <w:pStyle w:val="TableofFigures"/>
        <w:tabs>
          <w:tab w:val="right" w:leader="dot" w:pos="8774"/>
        </w:tabs>
        <w:rPr>
          <w:rFonts w:asciiTheme="minorHAnsi" w:hAnsiTheme="minorHAnsi"/>
          <w:noProof/>
          <w:sz w:val="22"/>
          <w:szCs w:val="22"/>
          <w:lang w:eastAsia="ja-JP"/>
        </w:rPr>
      </w:pPr>
      <w:hyperlink w:anchor="_Toc501533524" w:history="1">
        <w:r w:rsidR="00B10B71" w:rsidRPr="00495192">
          <w:rPr>
            <w:rStyle w:val="Hyperlink"/>
            <w:noProof/>
          </w:rPr>
          <w:t>Hình 55: Biểu đồ cơ sở dữ liệu</w:t>
        </w:r>
        <w:r w:rsidR="00B10B71">
          <w:rPr>
            <w:noProof/>
            <w:webHidden/>
          </w:rPr>
          <w:tab/>
        </w:r>
        <w:r w:rsidR="00B10B71">
          <w:rPr>
            <w:noProof/>
            <w:webHidden/>
          </w:rPr>
          <w:fldChar w:fldCharType="begin"/>
        </w:r>
        <w:r w:rsidR="00B10B71">
          <w:rPr>
            <w:noProof/>
            <w:webHidden/>
          </w:rPr>
          <w:instrText xml:space="preserve"> PAGEREF _Toc501533524 \h </w:instrText>
        </w:r>
        <w:r w:rsidR="00B10B71">
          <w:rPr>
            <w:noProof/>
            <w:webHidden/>
          </w:rPr>
        </w:r>
        <w:r w:rsidR="00B10B71">
          <w:rPr>
            <w:noProof/>
            <w:webHidden/>
          </w:rPr>
          <w:fldChar w:fldCharType="separate"/>
        </w:r>
        <w:r w:rsidR="007917EC">
          <w:rPr>
            <w:noProof/>
            <w:webHidden/>
          </w:rPr>
          <w:t>63</w:t>
        </w:r>
        <w:r w:rsidR="00B10B71">
          <w:rPr>
            <w:noProof/>
            <w:webHidden/>
          </w:rPr>
          <w:fldChar w:fldCharType="end"/>
        </w:r>
      </w:hyperlink>
    </w:p>
    <w:p w14:paraId="7DD5EA80" w14:textId="3E8E8FF3" w:rsidR="007B27D7" w:rsidRDefault="00D21BB5" w:rsidP="007B27D7">
      <w:pPr>
        <w:rPr>
          <w:rFonts w:cs="Times New Roman"/>
        </w:rPr>
      </w:pPr>
      <w:r>
        <w:fldChar w:fldCharType="end"/>
      </w:r>
      <w:r w:rsidR="007B27D7" w:rsidRPr="007B27D7">
        <w:rPr>
          <w:rFonts w:cs="Times New Roman"/>
        </w:rPr>
        <w:t xml:space="preserve"> </w:t>
      </w:r>
    </w:p>
    <w:p w14:paraId="44A95804" w14:textId="77777777" w:rsidR="007B27D7" w:rsidRDefault="007B27D7">
      <w:pPr>
        <w:spacing w:before="0" w:beforeAutospacing="0" w:after="0" w:afterAutospacing="0" w:line="240" w:lineRule="auto"/>
        <w:jc w:val="left"/>
        <w:rPr>
          <w:rFonts w:cs="Times New Roman"/>
        </w:rPr>
      </w:pPr>
      <w:r>
        <w:rPr>
          <w:rFonts w:cs="Times New Roman"/>
        </w:rPr>
        <w:br w:type="page"/>
      </w:r>
    </w:p>
    <w:p w14:paraId="307A5145" w14:textId="3B5EDBCD" w:rsidR="00DA4FEB" w:rsidRDefault="00D21BB5" w:rsidP="00A44BCE">
      <w:pPr>
        <w:pStyle w:val="Heading1-NoNumber"/>
      </w:pPr>
      <w:bookmarkStart w:id="71" w:name="_Toc501533361"/>
      <w:r>
        <w:lastRenderedPageBreak/>
        <w:t>DANH MỤC BẢNG</w:t>
      </w:r>
      <w:bookmarkEnd w:id="71"/>
    </w:p>
    <w:p w14:paraId="5F2E29FD" w14:textId="6BAB18EA" w:rsidR="00B10B71" w:rsidRDefault="00D21BB5">
      <w:pPr>
        <w:pStyle w:val="TableofFigures"/>
        <w:tabs>
          <w:tab w:val="right" w:leader="dot" w:pos="8774"/>
        </w:tabs>
        <w:rPr>
          <w:rFonts w:asciiTheme="minorHAnsi" w:hAnsiTheme="minorHAnsi"/>
          <w:noProof/>
          <w:sz w:val="22"/>
          <w:szCs w:val="22"/>
          <w:lang w:eastAsia="ja-JP"/>
        </w:rPr>
      </w:pPr>
      <w:r>
        <w:rPr>
          <w:b/>
        </w:rPr>
        <w:fldChar w:fldCharType="begin"/>
      </w:r>
      <w:r>
        <w:rPr>
          <w:b/>
        </w:rPr>
        <w:instrText xml:space="preserve"> TOC \h \z \c "Bảng" </w:instrText>
      </w:r>
      <w:r>
        <w:rPr>
          <w:b/>
        </w:rPr>
        <w:fldChar w:fldCharType="separate"/>
      </w:r>
      <w:hyperlink w:anchor="_Toc501533525" w:history="1">
        <w:r w:rsidR="00B10B71" w:rsidRPr="00C2714C">
          <w:rPr>
            <w:rStyle w:val="Hyperlink"/>
            <w:noProof/>
          </w:rPr>
          <w:t>Bảng 1: SQL và NoSQL</w:t>
        </w:r>
        <w:r w:rsidR="00B10B71">
          <w:rPr>
            <w:noProof/>
            <w:webHidden/>
          </w:rPr>
          <w:tab/>
        </w:r>
        <w:r w:rsidR="00B10B71">
          <w:rPr>
            <w:noProof/>
            <w:webHidden/>
          </w:rPr>
          <w:fldChar w:fldCharType="begin"/>
        </w:r>
        <w:r w:rsidR="00B10B71">
          <w:rPr>
            <w:noProof/>
            <w:webHidden/>
          </w:rPr>
          <w:instrText xml:space="preserve"> PAGEREF _Toc501533525 \h </w:instrText>
        </w:r>
        <w:r w:rsidR="00B10B71">
          <w:rPr>
            <w:noProof/>
            <w:webHidden/>
          </w:rPr>
        </w:r>
        <w:r w:rsidR="00B10B71">
          <w:rPr>
            <w:noProof/>
            <w:webHidden/>
          </w:rPr>
          <w:fldChar w:fldCharType="separate"/>
        </w:r>
        <w:r w:rsidR="007917EC">
          <w:rPr>
            <w:noProof/>
            <w:webHidden/>
          </w:rPr>
          <w:t>25</w:t>
        </w:r>
        <w:r w:rsidR="00B10B71">
          <w:rPr>
            <w:noProof/>
            <w:webHidden/>
          </w:rPr>
          <w:fldChar w:fldCharType="end"/>
        </w:r>
      </w:hyperlink>
    </w:p>
    <w:p w14:paraId="090DBE08" w14:textId="5EFC9B80" w:rsidR="00B10B71" w:rsidRDefault="00E11AAC">
      <w:pPr>
        <w:pStyle w:val="TableofFigures"/>
        <w:tabs>
          <w:tab w:val="right" w:leader="dot" w:pos="8774"/>
        </w:tabs>
        <w:rPr>
          <w:rFonts w:asciiTheme="minorHAnsi" w:hAnsiTheme="minorHAnsi"/>
          <w:noProof/>
          <w:sz w:val="22"/>
          <w:szCs w:val="22"/>
          <w:lang w:eastAsia="ja-JP"/>
        </w:rPr>
      </w:pPr>
      <w:hyperlink w:anchor="_Toc501533526" w:history="1">
        <w:r w:rsidR="00B10B71" w:rsidRPr="00C2714C">
          <w:rPr>
            <w:rStyle w:val="Hyperlink"/>
            <w:noProof/>
          </w:rPr>
          <w:t>Bảng 2: Bảng chức năng của các ứng d</w:t>
        </w:r>
        <w:r w:rsidR="00B10B71" w:rsidRPr="00C2714C">
          <w:rPr>
            <w:rStyle w:val="Hyperlink"/>
            <w:noProof/>
          </w:rPr>
          <w:t>ụ</w:t>
        </w:r>
        <w:r w:rsidR="00B10B71" w:rsidRPr="00C2714C">
          <w:rPr>
            <w:rStyle w:val="Hyperlink"/>
            <w:noProof/>
          </w:rPr>
          <w:t>ng được khảo sát</w:t>
        </w:r>
        <w:r w:rsidR="00B10B71">
          <w:rPr>
            <w:noProof/>
            <w:webHidden/>
          </w:rPr>
          <w:tab/>
        </w:r>
        <w:r w:rsidR="00B10B71">
          <w:rPr>
            <w:noProof/>
            <w:webHidden/>
          </w:rPr>
          <w:fldChar w:fldCharType="begin"/>
        </w:r>
        <w:r w:rsidR="00B10B71">
          <w:rPr>
            <w:noProof/>
            <w:webHidden/>
          </w:rPr>
          <w:instrText xml:space="preserve"> PAGEREF _Toc501533526 \h </w:instrText>
        </w:r>
        <w:r w:rsidR="00B10B71">
          <w:rPr>
            <w:noProof/>
            <w:webHidden/>
          </w:rPr>
        </w:r>
        <w:r w:rsidR="00B10B71">
          <w:rPr>
            <w:noProof/>
            <w:webHidden/>
          </w:rPr>
          <w:fldChar w:fldCharType="separate"/>
        </w:r>
        <w:r w:rsidR="007917EC">
          <w:rPr>
            <w:noProof/>
            <w:webHidden/>
          </w:rPr>
          <w:t>30</w:t>
        </w:r>
        <w:r w:rsidR="00B10B71">
          <w:rPr>
            <w:noProof/>
            <w:webHidden/>
          </w:rPr>
          <w:fldChar w:fldCharType="end"/>
        </w:r>
      </w:hyperlink>
    </w:p>
    <w:p w14:paraId="6F3FFAB1" w14:textId="6FD988F4" w:rsidR="00B10B71" w:rsidRDefault="00E11AAC">
      <w:pPr>
        <w:pStyle w:val="TableofFigures"/>
        <w:tabs>
          <w:tab w:val="right" w:leader="dot" w:pos="8774"/>
        </w:tabs>
        <w:rPr>
          <w:rFonts w:asciiTheme="minorHAnsi" w:hAnsiTheme="minorHAnsi"/>
          <w:noProof/>
          <w:sz w:val="22"/>
          <w:szCs w:val="22"/>
          <w:lang w:eastAsia="ja-JP"/>
        </w:rPr>
      </w:pPr>
      <w:hyperlink w:anchor="_Toc501533527" w:history="1">
        <w:r w:rsidR="00B10B71" w:rsidRPr="00C2714C">
          <w:rPr>
            <w:rStyle w:val="Hyperlink"/>
            <w:noProof/>
            <w:lang w:val="vi-VN"/>
          </w:rPr>
          <w:t>Bảng 3: Bảng</w:t>
        </w:r>
        <w:r w:rsidR="00B10B71" w:rsidRPr="00C2714C">
          <w:rPr>
            <w:rStyle w:val="Hyperlink"/>
            <w:noProof/>
          </w:rPr>
          <w:t xml:space="preserve"> các use</w:t>
        </w:r>
        <w:r w:rsidR="00B10B71" w:rsidRPr="00C2714C">
          <w:rPr>
            <w:rStyle w:val="Hyperlink"/>
            <w:noProof/>
            <w:lang w:val="vi-VN"/>
          </w:rPr>
          <w:t xml:space="preserve"> </w:t>
        </w:r>
        <w:r w:rsidR="00B10B71" w:rsidRPr="00C2714C">
          <w:rPr>
            <w:rStyle w:val="Hyperlink"/>
            <w:noProof/>
          </w:rPr>
          <w:t>case tổng quan cho từng loại người dùng</w:t>
        </w:r>
        <w:r w:rsidR="00B10B71">
          <w:rPr>
            <w:noProof/>
            <w:webHidden/>
          </w:rPr>
          <w:tab/>
        </w:r>
        <w:r w:rsidR="00B10B71">
          <w:rPr>
            <w:noProof/>
            <w:webHidden/>
          </w:rPr>
          <w:fldChar w:fldCharType="begin"/>
        </w:r>
        <w:r w:rsidR="00B10B71">
          <w:rPr>
            <w:noProof/>
            <w:webHidden/>
          </w:rPr>
          <w:instrText xml:space="preserve"> PAGEREF _Toc501533527 \h </w:instrText>
        </w:r>
        <w:r w:rsidR="00B10B71">
          <w:rPr>
            <w:noProof/>
            <w:webHidden/>
          </w:rPr>
        </w:r>
        <w:r w:rsidR="00B10B71">
          <w:rPr>
            <w:noProof/>
            <w:webHidden/>
          </w:rPr>
          <w:fldChar w:fldCharType="separate"/>
        </w:r>
        <w:r w:rsidR="007917EC">
          <w:rPr>
            <w:noProof/>
            <w:webHidden/>
          </w:rPr>
          <w:t>32</w:t>
        </w:r>
        <w:r w:rsidR="00B10B71">
          <w:rPr>
            <w:noProof/>
            <w:webHidden/>
          </w:rPr>
          <w:fldChar w:fldCharType="end"/>
        </w:r>
      </w:hyperlink>
    </w:p>
    <w:p w14:paraId="04814493" w14:textId="3A522D2F" w:rsidR="00B10B71" w:rsidRDefault="00E11AAC">
      <w:pPr>
        <w:pStyle w:val="TableofFigures"/>
        <w:tabs>
          <w:tab w:val="right" w:leader="dot" w:pos="8774"/>
        </w:tabs>
        <w:rPr>
          <w:rFonts w:asciiTheme="minorHAnsi" w:hAnsiTheme="minorHAnsi"/>
          <w:noProof/>
          <w:sz w:val="22"/>
          <w:szCs w:val="22"/>
          <w:lang w:eastAsia="ja-JP"/>
        </w:rPr>
      </w:pPr>
      <w:hyperlink w:anchor="_Toc501533528" w:history="1">
        <w:r w:rsidR="00B10B71" w:rsidRPr="00C2714C">
          <w:rPr>
            <w:rStyle w:val="Hyperlink"/>
            <w:noProof/>
          </w:rPr>
          <w:t>Bảng 4: Đặc tả use case UC001 – Đăng ký tài khoản</w:t>
        </w:r>
        <w:r w:rsidR="00B10B71">
          <w:rPr>
            <w:noProof/>
            <w:webHidden/>
          </w:rPr>
          <w:tab/>
        </w:r>
        <w:r w:rsidR="00B10B71">
          <w:rPr>
            <w:noProof/>
            <w:webHidden/>
          </w:rPr>
          <w:fldChar w:fldCharType="begin"/>
        </w:r>
        <w:r w:rsidR="00B10B71">
          <w:rPr>
            <w:noProof/>
            <w:webHidden/>
          </w:rPr>
          <w:instrText xml:space="preserve"> PAGEREF _Toc501533528 \h </w:instrText>
        </w:r>
        <w:r w:rsidR="00B10B71">
          <w:rPr>
            <w:noProof/>
            <w:webHidden/>
          </w:rPr>
        </w:r>
        <w:r w:rsidR="00B10B71">
          <w:rPr>
            <w:noProof/>
            <w:webHidden/>
          </w:rPr>
          <w:fldChar w:fldCharType="separate"/>
        </w:r>
        <w:r w:rsidR="007917EC">
          <w:rPr>
            <w:noProof/>
            <w:webHidden/>
          </w:rPr>
          <w:t>37</w:t>
        </w:r>
        <w:r w:rsidR="00B10B71">
          <w:rPr>
            <w:noProof/>
            <w:webHidden/>
          </w:rPr>
          <w:fldChar w:fldCharType="end"/>
        </w:r>
      </w:hyperlink>
    </w:p>
    <w:p w14:paraId="6E308102" w14:textId="6F059FE9" w:rsidR="00B10B71" w:rsidRDefault="00E11AAC">
      <w:pPr>
        <w:pStyle w:val="TableofFigures"/>
        <w:tabs>
          <w:tab w:val="right" w:leader="dot" w:pos="8774"/>
        </w:tabs>
        <w:rPr>
          <w:rFonts w:asciiTheme="minorHAnsi" w:hAnsiTheme="minorHAnsi"/>
          <w:noProof/>
          <w:sz w:val="22"/>
          <w:szCs w:val="22"/>
          <w:lang w:eastAsia="ja-JP"/>
        </w:rPr>
      </w:pPr>
      <w:hyperlink w:anchor="_Toc501533529" w:history="1">
        <w:r w:rsidR="00B10B71" w:rsidRPr="00C2714C">
          <w:rPr>
            <w:rStyle w:val="Hyperlink"/>
            <w:noProof/>
          </w:rPr>
          <w:t>Bảng 5: Đặc tả use case UC002 – Đăng nhập tài khoản</w:t>
        </w:r>
        <w:r w:rsidR="00B10B71">
          <w:rPr>
            <w:noProof/>
            <w:webHidden/>
          </w:rPr>
          <w:tab/>
        </w:r>
        <w:r w:rsidR="00B10B71">
          <w:rPr>
            <w:noProof/>
            <w:webHidden/>
          </w:rPr>
          <w:fldChar w:fldCharType="begin"/>
        </w:r>
        <w:r w:rsidR="00B10B71">
          <w:rPr>
            <w:noProof/>
            <w:webHidden/>
          </w:rPr>
          <w:instrText xml:space="preserve"> PAGEREF _Toc501533529 \h </w:instrText>
        </w:r>
        <w:r w:rsidR="00B10B71">
          <w:rPr>
            <w:noProof/>
            <w:webHidden/>
          </w:rPr>
        </w:r>
        <w:r w:rsidR="00B10B71">
          <w:rPr>
            <w:noProof/>
            <w:webHidden/>
          </w:rPr>
          <w:fldChar w:fldCharType="separate"/>
        </w:r>
        <w:r w:rsidR="007917EC">
          <w:rPr>
            <w:noProof/>
            <w:webHidden/>
          </w:rPr>
          <w:t>38</w:t>
        </w:r>
        <w:r w:rsidR="00B10B71">
          <w:rPr>
            <w:noProof/>
            <w:webHidden/>
          </w:rPr>
          <w:fldChar w:fldCharType="end"/>
        </w:r>
      </w:hyperlink>
    </w:p>
    <w:p w14:paraId="55D2201D" w14:textId="069AA392" w:rsidR="00B10B71" w:rsidRDefault="00E11AAC">
      <w:pPr>
        <w:pStyle w:val="TableofFigures"/>
        <w:tabs>
          <w:tab w:val="right" w:leader="dot" w:pos="8774"/>
        </w:tabs>
        <w:rPr>
          <w:rFonts w:asciiTheme="minorHAnsi" w:hAnsiTheme="minorHAnsi"/>
          <w:noProof/>
          <w:sz w:val="22"/>
          <w:szCs w:val="22"/>
          <w:lang w:eastAsia="ja-JP"/>
        </w:rPr>
      </w:pPr>
      <w:hyperlink w:anchor="_Toc501533530" w:history="1">
        <w:r w:rsidR="00B10B71" w:rsidRPr="00C2714C">
          <w:rPr>
            <w:rStyle w:val="Hyperlink"/>
            <w:noProof/>
          </w:rPr>
          <w:t>Bảng 6: Đặc tả use case UC003 – Tìm kiếm dịch vụ</w:t>
        </w:r>
        <w:r w:rsidR="00B10B71">
          <w:rPr>
            <w:noProof/>
            <w:webHidden/>
          </w:rPr>
          <w:tab/>
        </w:r>
        <w:r w:rsidR="00B10B71">
          <w:rPr>
            <w:noProof/>
            <w:webHidden/>
          </w:rPr>
          <w:fldChar w:fldCharType="begin"/>
        </w:r>
        <w:r w:rsidR="00B10B71">
          <w:rPr>
            <w:noProof/>
            <w:webHidden/>
          </w:rPr>
          <w:instrText xml:space="preserve"> PAGEREF _Toc501533530 \h </w:instrText>
        </w:r>
        <w:r w:rsidR="00B10B71">
          <w:rPr>
            <w:noProof/>
            <w:webHidden/>
          </w:rPr>
        </w:r>
        <w:r w:rsidR="00B10B71">
          <w:rPr>
            <w:noProof/>
            <w:webHidden/>
          </w:rPr>
          <w:fldChar w:fldCharType="separate"/>
        </w:r>
        <w:r w:rsidR="007917EC">
          <w:rPr>
            <w:noProof/>
            <w:webHidden/>
          </w:rPr>
          <w:t>39</w:t>
        </w:r>
        <w:r w:rsidR="00B10B71">
          <w:rPr>
            <w:noProof/>
            <w:webHidden/>
          </w:rPr>
          <w:fldChar w:fldCharType="end"/>
        </w:r>
      </w:hyperlink>
    </w:p>
    <w:p w14:paraId="7926D212" w14:textId="1171A138" w:rsidR="00B10B71" w:rsidRDefault="00E11AAC">
      <w:pPr>
        <w:pStyle w:val="TableofFigures"/>
        <w:tabs>
          <w:tab w:val="right" w:leader="dot" w:pos="8774"/>
        </w:tabs>
        <w:rPr>
          <w:rFonts w:asciiTheme="minorHAnsi" w:hAnsiTheme="minorHAnsi"/>
          <w:noProof/>
          <w:sz w:val="22"/>
          <w:szCs w:val="22"/>
          <w:lang w:eastAsia="ja-JP"/>
        </w:rPr>
      </w:pPr>
      <w:hyperlink w:anchor="_Toc501533531" w:history="1">
        <w:r w:rsidR="00B10B71" w:rsidRPr="00C2714C">
          <w:rPr>
            <w:rStyle w:val="Hyperlink"/>
            <w:noProof/>
          </w:rPr>
          <w:t>Bảng 7: Đặc tả use case UC004 – Thêm dịch vụ</w:t>
        </w:r>
        <w:r w:rsidR="00B10B71">
          <w:rPr>
            <w:noProof/>
            <w:webHidden/>
          </w:rPr>
          <w:tab/>
        </w:r>
        <w:r w:rsidR="00B10B71">
          <w:rPr>
            <w:noProof/>
            <w:webHidden/>
          </w:rPr>
          <w:fldChar w:fldCharType="begin"/>
        </w:r>
        <w:r w:rsidR="00B10B71">
          <w:rPr>
            <w:noProof/>
            <w:webHidden/>
          </w:rPr>
          <w:instrText xml:space="preserve"> PAGEREF _Toc501533531 \h </w:instrText>
        </w:r>
        <w:r w:rsidR="00B10B71">
          <w:rPr>
            <w:noProof/>
            <w:webHidden/>
          </w:rPr>
        </w:r>
        <w:r w:rsidR="00B10B71">
          <w:rPr>
            <w:noProof/>
            <w:webHidden/>
          </w:rPr>
          <w:fldChar w:fldCharType="separate"/>
        </w:r>
        <w:r w:rsidR="007917EC">
          <w:rPr>
            <w:noProof/>
            <w:webHidden/>
          </w:rPr>
          <w:t>39</w:t>
        </w:r>
        <w:r w:rsidR="00B10B71">
          <w:rPr>
            <w:noProof/>
            <w:webHidden/>
          </w:rPr>
          <w:fldChar w:fldCharType="end"/>
        </w:r>
      </w:hyperlink>
    </w:p>
    <w:p w14:paraId="6155FF10" w14:textId="4B78E9C0" w:rsidR="00B10B71" w:rsidRDefault="00E11AAC">
      <w:pPr>
        <w:pStyle w:val="TableofFigures"/>
        <w:tabs>
          <w:tab w:val="right" w:leader="dot" w:pos="8774"/>
        </w:tabs>
        <w:rPr>
          <w:rFonts w:asciiTheme="minorHAnsi" w:hAnsiTheme="minorHAnsi"/>
          <w:noProof/>
          <w:sz w:val="22"/>
          <w:szCs w:val="22"/>
          <w:lang w:eastAsia="ja-JP"/>
        </w:rPr>
      </w:pPr>
      <w:hyperlink w:anchor="_Toc501533532" w:history="1">
        <w:r w:rsidR="00B10B71" w:rsidRPr="00C2714C">
          <w:rPr>
            <w:rStyle w:val="Hyperlink"/>
            <w:noProof/>
          </w:rPr>
          <w:t>Bảng 8: Đặc tả use case UC005 – Khóa người dùng</w:t>
        </w:r>
        <w:r w:rsidR="00B10B71">
          <w:rPr>
            <w:noProof/>
            <w:webHidden/>
          </w:rPr>
          <w:tab/>
        </w:r>
        <w:r w:rsidR="00B10B71">
          <w:rPr>
            <w:noProof/>
            <w:webHidden/>
          </w:rPr>
          <w:fldChar w:fldCharType="begin"/>
        </w:r>
        <w:r w:rsidR="00B10B71">
          <w:rPr>
            <w:noProof/>
            <w:webHidden/>
          </w:rPr>
          <w:instrText xml:space="preserve"> PAGEREF _Toc501533532 \h </w:instrText>
        </w:r>
        <w:r w:rsidR="00B10B71">
          <w:rPr>
            <w:noProof/>
            <w:webHidden/>
          </w:rPr>
        </w:r>
        <w:r w:rsidR="00B10B71">
          <w:rPr>
            <w:noProof/>
            <w:webHidden/>
          </w:rPr>
          <w:fldChar w:fldCharType="separate"/>
        </w:r>
        <w:r w:rsidR="007917EC">
          <w:rPr>
            <w:noProof/>
            <w:webHidden/>
          </w:rPr>
          <w:t>40</w:t>
        </w:r>
        <w:r w:rsidR="00B10B71">
          <w:rPr>
            <w:noProof/>
            <w:webHidden/>
          </w:rPr>
          <w:fldChar w:fldCharType="end"/>
        </w:r>
      </w:hyperlink>
    </w:p>
    <w:p w14:paraId="3B26F2D6" w14:textId="034BEC7B" w:rsidR="00B10B71" w:rsidRDefault="00E11AAC">
      <w:pPr>
        <w:pStyle w:val="TableofFigures"/>
        <w:tabs>
          <w:tab w:val="right" w:leader="dot" w:pos="8774"/>
        </w:tabs>
        <w:rPr>
          <w:rFonts w:asciiTheme="minorHAnsi" w:hAnsiTheme="minorHAnsi"/>
          <w:noProof/>
          <w:sz w:val="22"/>
          <w:szCs w:val="22"/>
          <w:lang w:eastAsia="ja-JP"/>
        </w:rPr>
      </w:pPr>
      <w:hyperlink w:anchor="_Toc501533533" w:history="1">
        <w:r w:rsidR="00B10B71" w:rsidRPr="00C2714C">
          <w:rPr>
            <w:rStyle w:val="Hyperlink"/>
            <w:noProof/>
          </w:rPr>
          <w:t>Bảng 9: Đặc tả use case UC006 – Khóa dịch vụ</w:t>
        </w:r>
        <w:r w:rsidR="00B10B71">
          <w:rPr>
            <w:noProof/>
            <w:webHidden/>
          </w:rPr>
          <w:tab/>
        </w:r>
        <w:r w:rsidR="00B10B71">
          <w:rPr>
            <w:noProof/>
            <w:webHidden/>
          </w:rPr>
          <w:fldChar w:fldCharType="begin"/>
        </w:r>
        <w:r w:rsidR="00B10B71">
          <w:rPr>
            <w:noProof/>
            <w:webHidden/>
          </w:rPr>
          <w:instrText xml:space="preserve"> PAGEREF _Toc501533533 \h </w:instrText>
        </w:r>
        <w:r w:rsidR="00B10B71">
          <w:rPr>
            <w:noProof/>
            <w:webHidden/>
          </w:rPr>
        </w:r>
        <w:r w:rsidR="00B10B71">
          <w:rPr>
            <w:noProof/>
            <w:webHidden/>
          </w:rPr>
          <w:fldChar w:fldCharType="separate"/>
        </w:r>
        <w:r w:rsidR="007917EC">
          <w:rPr>
            <w:noProof/>
            <w:webHidden/>
          </w:rPr>
          <w:t>41</w:t>
        </w:r>
        <w:r w:rsidR="00B10B71">
          <w:rPr>
            <w:noProof/>
            <w:webHidden/>
          </w:rPr>
          <w:fldChar w:fldCharType="end"/>
        </w:r>
      </w:hyperlink>
    </w:p>
    <w:p w14:paraId="603ED667" w14:textId="4BDF2139" w:rsidR="00B10B71" w:rsidRDefault="00E11AAC">
      <w:pPr>
        <w:pStyle w:val="TableofFigures"/>
        <w:tabs>
          <w:tab w:val="right" w:leader="dot" w:pos="8774"/>
        </w:tabs>
        <w:rPr>
          <w:rFonts w:asciiTheme="minorHAnsi" w:hAnsiTheme="minorHAnsi"/>
          <w:noProof/>
          <w:sz w:val="22"/>
          <w:szCs w:val="22"/>
          <w:lang w:eastAsia="ja-JP"/>
        </w:rPr>
      </w:pPr>
      <w:hyperlink w:anchor="_Toc501533534" w:history="1">
        <w:r w:rsidR="00B10B71" w:rsidRPr="00C2714C">
          <w:rPr>
            <w:rStyle w:val="Hyperlink"/>
            <w:noProof/>
          </w:rPr>
          <w:t>Bảng 10: Bảng user</w:t>
        </w:r>
        <w:r w:rsidR="00B10B71">
          <w:rPr>
            <w:noProof/>
            <w:webHidden/>
          </w:rPr>
          <w:tab/>
        </w:r>
        <w:r w:rsidR="00B10B71">
          <w:rPr>
            <w:noProof/>
            <w:webHidden/>
          </w:rPr>
          <w:fldChar w:fldCharType="begin"/>
        </w:r>
        <w:r w:rsidR="00B10B71">
          <w:rPr>
            <w:noProof/>
            <w:webHidden/>
          </w:rPr>
          <w:instrText xml:space="preserve"> PAGEREF _Toc501533534 \h </w:instrText>
        </w:r>
        <w:r w:rsidR="00B10B71">
          <w:rPr>
            <w:noProof/>
            <w:webHidden/>
          </w:rPr>
        </w:r>
        <w:r w:rsidR="00B10B71">
          <w:rPr>
            <w:noProof/>
            <w:webHidden/>
          </w:rPr>
          <w:fldChar w:fldCharType="separate"/>
        </w:r>
        <w:r w:rsidR="007917EC">
          <w:rPr>
            <w:noProof/>
            <w:webHidden/>
          </w:rPr>
          <w:t>64</w:t>
        </w:r>
        <w:r w:rsidR="00B10B71">
          <w:rPr>
            <w:noProof/>
            <w:webHidden/>
          </w:rPr>
          <w:fldChar w:fldCharType="end"/>
        </w:r>
      </w:hyperlink>
    </w:p>
    <w:p w14:paraId="65B42560" w14:textId="0DEACB67" w:rsidR="00B10B71" w:rsidRDefault="00E11AAC">
      <w:pPr>
        <w:pStyle w:val="TableofFigures"/>
        <w:tabs>
          <w:tab w:val="right" w:leader="dot" w:pos="8774"/>
        </w:tabs>
        <w:rPr>
          <w:rFonts w:asciiTheme="minorHAnsi" w:hAnsiTheme="minorHAnsi"/>
          <w:noProof/>
          <w:sz w:val="22"/>
          <w:szCs w:val="22"/>
          <w:lang w:eastAsia="ja-JP"/>
        </w:rPr>
      </w:pPr>
      <w:hyperlink w:anchor="_Toc501533535" w:history="1">
        <w:r w:rsidR="00B10B71" w:rsidRPr="00C2714C">
          <w:rPr>
            <w:rStyle w:val="Hyperlink"/>
            <w:noProof/>
          </w:rPr>
          <w:t>Bảng 11: Bảng dịch vụ</w:t>
        </w:r>
        <w:r w:rsidR="00B10B71">
          <w:rPr>
            <w:noProof/>
            <w:webHidden/>
          </w:rPr>
          <w:tab/>
        </w:r>
        <w:r w:rsidR="00B10B71">
          <w:rPr>
            <w:noProof/>
            <w:webHidden/>
          </w:rPr>
          <w:fldChar w:fldCharType="begin"/>
        </w:r>
        <w:r w:rsidR="00B10B71">
          <w:rPr>
            <w:noProof/>
            <w:webHidden/>
          </w:rPr>
          <w:instrText xml:space="preserve"> PAGEREF _Toc501533535 \h </w:instrText>
        </w:r>
        <w:r w:rsidR="00B10B71">
          <w:rPr>
            <w:noProof/>
            <w:webHidden/>
          </w:rPr>
        </w:r>
        <w:r w:rsidR="00B10B71">
          <w:rPr>
            <w:noProof/>
            <w:webHidden/>
          </w:rPr>
          <w:fldChar w:fldCharType="separate"/>
        </w:r>
        <w:r w:rsidR="007917EC">
          <w:rPr>
            <w:noProof/>
            <w:webHidden/>
          </w:rPr>
          <w:t>64</w:t>
        </w:r>
        <w:r w:rsidR="00B10B71">
          <w:rPr>
            <w:noProof/>
            <w:webHidden/>
          </w:rPr>
          <w:fldChar w:fldCharType="end"/>
        </w:r>
      </w:hyperlink>
    </w:p>
    <w:p w14:paraId="4B0ACCA9" w14:textId="5B6F8294" w:rsidR="00B10B71" w:rsidRDefault="00E11AAC">
      <w:pPr>
        <w:pStyle w:val="TableofFigures"/>
        <w:tabs>
          <w:tab w:val="right" w:leader="dot" w:pos="8774"/>
        </w:tabs>
        <w:rPr>
          <w:rFonts w:asciiTheme="minorHAnsi" w:hAnsiTheme="minorHAnsi"/>
          <w:noProof/>
          <w:sz w:val="22"/>
          <w:szCs w:val="22"/>
          <w:lang w:eastAsia="ja-JP"/>
        </w:rPr>
      </w:pPr>
      <w:hyperlink w:anchor="_Toc501533536" w:history="1">
        <w:r w:rsidR="00B10B71" w:rsidRPr="00C2714C">
          <w:rPr>
            <w:rStyle w:val="Hyperlink"/>
            <w:noProof/>
          </w:rPr>
          <w:t>Bảng 12: Bảng type</w:t>
        </w:r>
        <w:r w:rsidR="00B10B71">
          <w:rPr>
            <w:noProof/>
            <w:webHidden/>
          </w:rPr>
          <w:tab/>
        </w:r>
        <w:r w:rsidR="00B10B71">
          <w:rPr>
            <w:noProof/>
            <w:webHidden/>
          </w:rPr>
          <w:fldChar w:fldCharType="begin"/>
        </w:r>
        <w:r w:rsidR="00B10B71">
          <w:rPr>
            <w:noProof/>
            <w:webHidden/>
          </w:rPr>
          <w:instrText xml:space="preserve"> PAGEREF _Toc501533536 \h </w:instrText>
        </w:r>
        <w:r w:rsidR="00B10B71">
          <w:rPr>
            <w:noProof/>
            <w:webHidden/>
          </w:rPr>
        </w:r>
        <w:r w:rsidR="00B10B71">
          <w:rPr>
            <w:noProof/>
            <w:webHidden/>
          </w:rPr>
          <w:fldChar w:fldCharType="separate"/>
        </w:r>
        <w:r w:rsidR="007917EC">
          <w:rPr>
            <w:noProof/>
            <w:webHidden/>
          </w:rPr>
          <w:t>65</w:t>
        </w:r>
        <w:r w:rsidR="00B10B71">
          <w:rPr>
            <w:noProof/>
            <w:webHidden/>
          </w:rPr>
          <w:fldChar w:fldCharType="end"/>
        </w:r>
      </w:hyperlink>
    </w:p>
    <w:p w14:paraId="785A41BD" w14:textId="46D5F8D1" w:rsidR="00B10B71" w:rsidRDefault="00E11AAC">
      <w:pPr>
        <w:pStyle w:val="TableofFigures"/>
        <w:tabs>
          <w:tab w:val="right" w:leader="dot" w:pos="8774"/>
        </w:tabs>
        <w:rPr>
          <w:rFonts w:asciiTheme="minorHAnsi" w:hAnsiTheme="minorHAnsi"/>
          <w:noProof/>
          <w:sz w:val="22"/>
          <w:szCs w:val="22"/>
          <w:lang w:eastAsia="ja-JP"/>
        </w:rPr>
      </w:pPr>
      <w:hyperlink w:anchor="_Toc501533537" w:history="1">
        <w:r w:rsidR="00B10B71" w:rsidRPr="00C2714C">
          <w:rPr>
            <w:rStyle w:val="Hyperlink"/>
            <w:noProof/>
          </w:rPr>
          <w:t>Bảng 13: Bảng nối service_type</w:t>
        </w:r>
        <w:r w:rsidR="00B10B71">
          <w:rPr>
            <w:noProof/>
            <w:webHidden/>
          </w:rPr>
          <w:tab/>
        </w:r>
        <w:r w:rsidR="00B10B71">
          <w:rPr>
            <w:noProof/>
            <w:webHidden/>
          </w:rPr>
          <w:fldChar w:fldCharType="begin"/>
        </w:r>
        <w:r w:rsidR="00B10B71">
          <w:rPr>
            <w:noProof/>
            <w:webHidden/>
          </w:rPr>
          <w:instrText xml:space="preserve"> PAGEREF _Toc501533537 \h </w:instrText>
        </w:r>
        <w:r w:rsidR="00B10B71">
          <w:rPr>
            <w:noProof/>
            <w:webHidden/>
          </w:rPr>
        </w:r>
        <w:r w:rsidR="00B10B71">
          <w:rPr>
            <w:noProof/>
            <w:webHidden/>
          </w:rPr>
          <w:fldChar w:fldCharType="separate"/>
        </w:r>
        <w:r w:rsidR="007917EC">
          <w:rPr>
            <w:noProof/>
            <w:webHidden/>
          </w:rPr>
          <w:t>65</w:t>
        </w:r>
        <w:r w:rsidR="00B10B71">
          <w:rPr>
            <w:noProof/>
            <w:webHidden/>
          </w:rPr>
          <w:fldChar w:fldCharType="end"/>
        </w:r>
      </w:hyperlink>
    </w:p>
    <w:p w14:paraId="3998E167" w14:textId="2428C4FA" w:rsidR="00B10B71" w:rsidRDefault="00E11AAC">
      <w:pPr>
        <w:pStyle w:val="TableofFigures"/>
        <w:tabs>
          <w:tab w:val="right" w:leader="dot" w:pos="8774"/>
        </w:tabs>
        <w:rPr>
          <w:rFonts w:asciiTheme="minorHAnsi" w:hAnsiTheme="minorHAnsi"/>
          <w:noProof/>
          <w:sz w:val="22"/>
          <w:szCs w:val="22"/>
          <w:lang w:eastAsia="ja-JP"/>
        </w:rPr>
      </w:pPr>
      <w:hyperlink w:anchor="_Toc501533538" w:history="1">
        <w:r w:rsidR="00B10B71" w:rsidRPr="00C2714C">
          <w:rPr>
            <w:rStyle w:val="Hyperlink"/>
            <w:noProof/>
          </w:rPr>
          <w:t>Bảng 14: Bảng vehicle</w:t>
        </w:r>
        <w:r w:rsidR="00B10B71">
          <w:rPr>
            <w:noProof/>
            <w:webHidden/>
          </w:rPr>
          <w:tab/>
        </w:r>
        <w:r w:rsidR="00B10B71">
          <w:rPr>
            <w:noProof/>
            <w:webHidden/>
          </w:rPr>
          <w:fldChar w:fldCharType="begin"/>
        </w:r>
        <w:r w:rsidR="00B10B71">
          <w:rPr>
            <w:noProof/>
            <w:webHidden/>
          </w:rPr>
          <w:instrText xml:space="preserve"> PAGEREF _Toc501533538 \h </w:instrText>
        </w:r>
        <w:r w:rsidR="00B10B71">
          <w:rPr>
            <w:noProof/>
            <w:webHidden/>
          </w:rPr>
        </w:r>
        <w:r w:rsidR="00B10B71">
          <w:rPr>
            <w:noProof/>
            <w:webHidden/>
          </w:rPr>
          <w:fldChar w:fldCharType="separate"/>
        </w:r>
        <w:r w:rsidR="007917EC">
          <w:rPr>
            <w:noProof/>
            <w:webHidden/>
          </w:rPr>
          <w:t>65</w:t>
        </w:r>
        <w:r w:rsidR="00B10B71">
          <w:rPr>
            <w:noProof/>
            <w:webHidden/>
          </w:rPr>
          <w:fldChar w:fldCharType="end"/>
        </w:r>
      </w:hyperlink>
    </w:p>
    <w:p w14:paraId="390BFC11" w14:textId="282C30CF" w:rsidR="00B10B71" w:rsidRDefault="00E11AAC">
      <w:pPr>
        <w:pStyle w:val="TableofFigures"/>
        <w:tabs>
          <w:tab w:val="right" w:leader="dot" w:pos="8774"/>
        </w:tabs>
        <w:rPr>
          <w:rFonts w:asciiTheme="minorHAnsi" w:hAnsiTheme="minorHAnsi"/>
          <w:noProof/>
          <w:sz w:val="22"/>
          <w:szCs w:val="22"/>
          <w:lang w:eastAsia="ja-JP"/>
        </w:rPr>
      </w:pPr>
      <w:hyperlink w:anchor="_Toc501533539" w:history="1">
        <w:r w:rsidR="00B10B71" w:rsidRPr="00C2714C">
          <w:rPr>
            <w:rStyle w:val="Hyperlink"/>
            <w:noProof/>
          </w:rPr>
          <w:t>Bảng 15: Bảng notification</w:t>
        </w:r>
        <w:r w:rsidR="00B10B71">
          <w:rPr>
            <w:noProof/>
            <w:webHidden/>
          </w:rPr>
          <w:tab/>
        </w:r>
        <w:r w:rsidR="00B10B71">
          <w:rPr>
            <w:noProof/>
            <w:webHidden/>
          </w:rPr>
          <w:fldChar w:fldCharType="begin"/>
        </w:r>
        <w:r w:rsidR="00B10B71">
          <w:rPr>
            <w:noProof/>
            <w:webHidden/>
          </w:rPr>
          <w:instrText xml:space="preserve"> PAGEREF _Toc501533539 \h </w:instrText>
        </w:r>
        <w:r w:rsidR="00B10B71">
          <w:rPr>
            <w:noProof/>
            <w:webHidden/>
          </w:rPr>
        </w:r>
        <w:r w:rsidR="00B10B71">
          <w:rPr>
            <w:noProof/>
            <w:webHidden/>
          </w:rPr>
          <w:fldChar w:fldCharType="separate"/>
        </w:r>
        <w:r w:rsidR="007917EC">
          <w:rPr>
            <w:noProof/>
            <w:webHidden/>
          </w:rPr>
          <w:t>65</w:t>
        </w:r>
        <w:r w:rsidR="00B10B71">
          <w:rPr>
            <w:noProof/>
            <w:webHidden/>
          </w:rPr>
          <w:fldChar w:fldCharType="end"/>
        </w:r>
      </w:hyperlink>
    </w:p>
    <w:p w14:paraId="1BD1F53D" w14:textId="7320D381" w:rsidR="00B10B71" w:rsidRDefault="00E11AAC">
      <w:pPr>
        <w:pStyle w:val="TableofFigures"/>
        <w:tabs>
          <w:tab w:val="right" w:leader="dot" w:pos="8774"/>
        </w:tabs>
        <w:rPr>
          <w:rFonts w:asciiTheme="minorHAnsi" w:hAnsiTheme="minorHAnsi"/>
          <w:noProof/>
          <w:sz w:val="22"/>
          <w:szCs w:val="22"/>
          <w:lang w:eastAsia="ja-JP"/>
        </w:rPr>
      </w:pPr>
      <w:hyperlink w:anchor="_Toc501533540" w:history="1">
        <w:r w:rsidR="00B10B71" w:rsidRPr="00C2714C">
          <w:rPr>
            <w:rStyle w:val="Hyperlink"/>
            <w:noProof/>
          </w:rPr>
          <w:t>Bảng 16: Bảng history</w:t>
        </w:r>
        <w:r w:rsidR="00B10B71">
          <w:rPr>
            <w:noProof/>
            <w:webHidden/>
          </w:rPr>
          <w:tab/>
        </w:r>
        <w:r w:rsidR="00B10B71">
          <w:rPr>
            <w:noProof/>
            <w:webHidden/>
          </w:rPr>
          <w:fldChar w:fldCharType="begin"/>
        </w:r>
        <w:r w:rsidR="00B10B71">
          <w:rPr>
            <w:noProof/>
            <w:webHidden/>
          </w:rPr>
          <w:instrText xml:space="preserve"> PAGEREF _Toc501533540 \h </w:instrText>
        </w:r>
        <w:r w:rsidR="00B10B71">
          <w:rPr>
            <w:noProof/>
            <w:webHidden/>
          </w:rPr>
        </w:r>
        <w:r w:rsidR="00B10B71">
          <w:rPr>
            <w:noProof/>
            <w:webHidden/>
          </w:rPr>
          <w:fldChar w:fldCharType="separate"/>
        </w:r>
        <w:r w:rsidR="007917EC">
          <w:rPr>
            <w:noProof/>
            <w:webHidden/>
          </w:rPr>
          <w:t>66</w:t>
        </w:r>
        <w:r w:rsidR="00B10B71">
          <w:rPr>
            <w:noProof/>
            <w:webHidden/>
          </w:rPr>
          <w:fldChar w:fldCharType="end"/>
        </w:r>
      </w:hyperlink>
    </w:p>
    <w:p w14:paraId="60B9EF90" w14:textId="511B3CC9" w:rsidR="00B10B71" w:rsidRDefault="00E11AAC">
      <w:pPr>
        <w:pStyle w:val="TableofFigures"/>
        <w:tabs>
          <w:tab w:val="right" w:leader="dot" w:pos="8774"/>
        </w:tabs>
        <w:rPr>
          <w:rFonts w:asciiTheme="minorHAnsi" w:hAnsiTheme="minorHAnsi"/>
          <w:noProof/>
          <w:sz w:val="22"/>
          <w:szCs w:val="22"/>
          <w:lang w:eastAsia="ja-JP"/>
        </w:rPr>
      </w:pPr>
      <w:hyperlink w:anchor="_Toc501533541" w:history="1">
        <w:r w:rsidR="00B10B71" w:rsidRPr="00C2714C">
          <w:rPr>
            <w:rStyle w:val="Hyperlink"/>
            <w:noProof/>
          </w:rPr>
          <w:t>Bảng 17: Bảng tag</w:t>
        </w:r>
        <w:r w:rsidR="00B10B71">
          <w:rPr>
            <w:noProof/>
            <w:webHidden/>
          </w:rPr>
          <w:tab/>
        </w:r>
        <w:r w:rsidR="00B10B71">
          <w:rPr>
            <w:noProof/>
            <w:webHidden/>
          </w:rPr>
          <w:fldChar w:fldCharType="begin"/>
        </w:r>
        <w:r w:rsidR="00B10B71">
          <w:rPr>
            <w:noProof/>
            <w:webHidden/>
          </w:rPr>
          <w:instrText xml:space="preserve"> PAGEREF _Toc501533541 \h </w:instrText>
        </w:r>
        <w:r w:rsidR="00B10B71">
          <w:rPr>
            <w:noProof/>
            <w:webHidden/>
          </w:rPr>
        </w:r>
        <w:r w:rsidR="00B10B71">
          <w:rPr>
            <w:noProof/>
            <w:webHidden/>
          </w:rPr>
          <w:fldChar w:fldCharType="separate"/>
        </w:r>
        <w:r w:rsidR="007917EC">
          <w:rPr>
            <w:noProof/>
            <w:webHidden/>
          </w:rPr>
          <w:t>66</w:t>
        </w:r>
        <w:r w:rsidR="00B10B71">
          <w:rPr>
            <w:noProof/>
            <w:webHidden/>
          </w:rPr>
          <w:fldChar w:fldCharType="end"/>
        </w:r>
      </w:hyperlink>
    </w:p>
    <w:p w14:paraId="58284F50" w14:textId="69141469" w:rsidR="00B10B71" w:rsidRDefault="00E11AAC">
      <w:pPr>
        <w:pStyle w:val="TableofFigures"/>
        <w:tabs>
          <w:tab w:val="right" w:leader="dot" w:pos="8774"/>
        </w:tabs>
        <w:rPr>
          <w:rFonts w:asciiTheme="minorHAnsi" w:hAnsiTheme="minorHAnsi"/>
          <w:noProof/>
          <w:sz w:val="22"/>
          <w:szCs w:val="22"/>
          <w:lang w:eastAsia="ja-JP"/>
        </w:rPr>
      </w:pPr>
      <w:hyperlink w:anchor="_Toc501533542" w:history="1">
        <w:r w:rsidR="00B10B71" w:rsidRPr="00C2714C">
          <w:rPr>
            <w:rStyle w:val="Hyperlink"/>
            <w:noProof/>
          </w:rPr>
          <w:t>Bảng 18: Bảng activation</w:t>
        </w:r>
        <w:r w:rsidR="00B10B71">
          <w:rPr>
            <w:noProof/>
            <w:webHidden/>
          </w:rPr>
          <w:tab/>
        </w:r>
        <w:r w:rsidR="00B10B71">
          <w:rPr>
            <w:noProof/>
            <w:webHidden/>
          </w:rPr>
          <w:fldChar w:fldCharType="begin"/>
        </w:r>
        <w:r w:rsidR="00B10B71">
          <w:rPr>
            <w:noProof/>
            <w:webHidden/>
          </w:rPr>
          <w:instrText xml:space="preserve"> PAGEREF _Toc501533542 \h </w:instrText>
        </w:r>
        <w:r w:rsidR="00B10B71">
          <w:rPr>
            <w:noProof/>
            <w:webHidden/>
          </w:rPr>
        </w:r>
        <w:r w:rsidR="00B10B71">
          <w:rPr>
            <w:noProof/>
            <w:webHidden/>
          </w:rPr>
          <w:fldChar w:fldCharType="separate"/>
        </w:r>
        <w:r w:rsidR="007917EC">
          <w:rPr>
            <w:noProof/>
            <w:webHidden/>
          </w:rPr>
          <w:t>66</w:t>
        </w:r>
        <w:r w:rsidR="00B10B71">
          <w:rPr>
            <w:noProof/>
            <w:webHidden/>
          </w:rPr>
          <w:fldChar w:fldCharType="end"/>
        </w:r>
      </w:hyperlink>
    </w:p>
    <w:p w14:paraId="2508C8E2" w14:textId="6E877F5E" w:rsidR="000C1F59" w:rsidRDefault="00D21BB5" w:rsidP="000C1F59">
      <w:pPr>
        <w:rPr>
          <w:rFonts w:cs="Times New Roman"/>
        </w:rPr>
      </w:pPr>
      <w:r>
        <w:rPr>
          <w:b/>
        </w:rPr>
        <w:fldChar w:fldCharType="end"/>
      </w:r>
    </w:p>
    <w:p w14:paraId="5D966940" w14:textId="77777777" w:rsidR="000C1F59" w:rsidRDefault="000C1F59">
      <w:pPr>
        <w:spacing w:before="0" w:beforeAutospacing="0" w:after="0" w:afterAutospacing="0" w:line="240" w:lineRule="auto"/>
        <w:jc w:val="left"/>
        <w:rPr>
          <w:rFonts w:cs="Times New Roman"/>
        </w:rPr>
      </w:pPr>
      <w:r>
        <w:rPr>
          <w:rFonts w:cs="Times New Roman"/>
        </w:rPr>
        <w:br w:type="page"/>
      </w:r>
    </w:p>
    <w:p w14:paraId="162C456C" w14:textId="00E61522" w:rsidR="00AB401C" w:rsidRDefault="00AB401C" w:rsidP="008E24DF">
      <w:pPr>
        <w:pStyle w:val="Heading1-NoNumber"/>
        <w:rPr>
          <w:b w:val="0"/>
        </w:rPr>
      </w:pPr>
      <w:bookmarkStart w:id="72" w:name="_Toc501533362"/>
      <w:r w:rsidRPr="00962096">
        <w:lastRenderedPageBreak/>
        <w:t>DANH MỤC TỪ VIẾT TẮT</w:t>
      </w:r>
      <w:bookmarkEnd w:id="72"/>
    </w:p>
    <w:tbl>
      <w:tblPr>
        <w:tblStyle w:val="PlainTable1"/>
        <w:tblW w:w="0" w:type="auto"/>
        <w:tblInd w:w="198" w:type="dxa"/>
        <w:tblLook w:val="04A0" w:firstRow="1" w:lastRow="0" w:firstColumn="1" w:lastColumn="0" w:noHBand="0" w:noVBand="1"/>
      </w:tblPr>
      <w:tblGrid>
        <w:gridCol w:w="1710"/>
        <w:gridCol w:w="6750"/>
      </w:tblGrid>
      <w:tr w:rsidR="00AB401C" w:rsidRPr="001047A7" w14:paraId="3417D585" w14:textId="77777777" w:rsidTr="00ED61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B79A850" w14:textId="77777777" w:rsidR="00AB401C" w:rsidRPr="001047A7" w:rsidRDefault="00AB401C" w:rsidP="00ED6193">
            <w:pPr>
              <w:spacing w:before="120" w:beforeAutospacing="0" w:after="120" w:afterAutospacing="0"/>
              <w:jc w:val="left"/>
              <w:rPr>
                <w:b w:val="0"/>
              </w:rPr>
            </w:pPr>
            <w:r w:rsidRPr="001047A7">
              <w:rPr>
                <w:b w:val="0"/>
              </w:rPr>
              <w:t>SDK</w:t>
            </w:r>
          </w:p>
        </w:tc>
        <w:tc>
          <w:tcPr>
            <w:tcW w:w="6750" w:type="dxa"/>
          </w:tcPr>
          <w:p w14:paraId="353B0411" w14:textId="77777777" w:rsidR="00AB401C" w:rsidRPr="001047A7" w:rsidRDefault="00AB401C" w:rsidP="00ED6193">
            <w:pPr>
              <w:spacing w:before="120" w:beforeAutospacing="0" w:after="120" w:afterAutospacing="0"/>
              <w:cnfStyle w:val="100000000000" w:firstRow="1" w:lastRow="0" w:firstColumn="0" w:lastColumn="0" w:oddVBand="0" w:evenVBand="0" w:oddHBand="0" w:evenHBand="0" w:firstRowFirstColumn="0" w:firstRowLastColumn="0" w:lastRowFirstColumn="0" w:lastRowLastColumn="0"/>
              <w:rPr>
                <w:b w:val="0"/>
              </w:rPr>
            </w:pPr>
            <w:r w:rsidRPr="001047A7">
              <w:rPr>
                <w:b w:val="0"/>
              </w:rPr>
              <w:t>Software Development Kit</w:t>
            </w:r>
            <w:r>
              <w:rPr>
                <w:b w:val="0"/>
              </w:rPr>
              <w:t>.</w:t>
            </w:r>
          </w:p>
        </w:tc>
      </w:tr>
      <w:tr w:rsidR="00AB401C" w:rsidRPr="001047A7" w14:paraId="1860D184" w14:textId="77777777" w:rsidTr="00ED61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16724E3" w14:textId="77777777" w:rsidR="00AB401C" w:rsidRPr="001047A7" w:rsidRDefault="00AB401C" w:rsidP="00ED6193">
            <w:pPr>
              <w:spacing w:before="120" w:beforeAutospacing="0" w:after="120" w:afterAutospacing="0"/>
              <w:jc w:val="left"/>
              <w:rPr>
                <w:b w:val="0"/>
              </w:rPr>
            </w:pPr>
            <w:r w:rsidRPr="001047A7">
              <w:rPr>
                <w:b w:val="0"/>
              </w:rPr>
              <w:t>API</w:t>
            </w:r>
          </w:p>
        </w:tc>
        <w:tc>
          <w:tcPr>
            <w:tcW w:w="6750" w:type="dxa"/>
          </w:tcPr>
          <w:p w14:paraId="3CFEDC93" w14:textId="77777777" w:rsidR="00AB401C" w:rsidRPr="001047A7" w:rsidRDefault="00AB401C" w:rsidP="00ED6193">
            <w:pPr>
              <w:spacing w:before="120" w:beforeAutospacing="0" w:after="120" w:afterAutospacing="0"/>
              <w:cnfStyle w:val="000000100000" w:firstRow="0" w:lastRow="0" w:firstColumn="0" w:lastColumn="0" w:oddVBand="0" w:evenVBand="0" w:oddHBand="1" w:evenHBand="0" w:firstRowFirstColumn="0" w:firstRowLastColumn="0" w:lastRowFirstColumn="0" w:lastRowLastColumn="0"/>
            </w:pPr>
            <w:r w:rsidRPr="001047A7">
              <w:t>Application Programming Interface</w:t>
            </w:r>
            <w:r>
              <w:t>.</w:t>
            </w:r>
          </w:p>
        </w:tc>
      </w:tr>
      <w:tr w:rsidR="00AB401C" w:rsidRPr="001047A7" w14:paraId="3E81895F" w14:textId="77777777" w:rsidTr="00ED6193">
        <w:tc>
          <w:tcPr>
            <w:cnfStyle w:val="001000000000" w:firstRow="0" w:lastRow="0" w:firstColumn="1" w:lastColumn="0" w:oddVBand="0" w:evenVBand="0" w:oddHBand="0" w:evenHBand="0" w:firstRowFirstColumn="0" w:firstRowLastColumn="0" w:lastRowFirstColumn="0" w:lastRowLastColumn="0"/>
            <w:tcW w:w="1710" w:type="dxa"/>
          </w:tcPr>
          <w:p w14:paraId="55526DD3" w14:textId="77777777" w:rsidR="00AB401C" w:rsidRPr="001047A7" w:rsidRDefault="00AB401C" w:rsidP="00ED6193">
            <w:pPr>
              <w:spacing w:before="120" w:beforeAutospacing="0" w:after="120" w:afterAutospacing="0"/>
              <w:jc w:val="left"/>
              <w:rPr>
                <w:b w:val="0"/>
              </w:rPr>
            </w:pPr>
            <w:r w:rsidRPr="001047A7">
              <w:rPr>
                <w:b w:val="0"/>
              </w:rPr>
              <w:t>FCM</w:t>
            </w:r>
          </w:p>
        </w:tc>
        <w:tc>
          <w:tcPr>
            <w:tcW w:w="6750" w:type="dxa"/>
          </w:tcPr>
          <w:p w14:paraId="564C0C52" w14:textId="77777777" w:rsidR="00AB401C" w:rsidRPr="001047A7" w:rsidRDefault="00AB401C" w:rsidP="00ED6193">
            <w:pPr>
              <w:spacing w:before="120" w:beforeAutospacing="0" w:after="120" w:afterAutospacing="0"/>
              <w:cnfStyle w:val="000000000000" w:firstRow="0" w:lastRow="0" w:firstColumn="0" w:lastColumn="0" w:oddVBand="0" w:evenVBand="0" w:oddHBand="0" w:evenHBand="0" w:firstRowFirstColumn="0" w:firstRowLastColumn="0" w:lastRowFirstColumn="0" w:lastRowLastColumn="0"/>
            </w:pPr>
            <w:r>
              <w:t>Firebase Cloud Messaging.</w:t>
            </w:r>
          </w:p>
        </w:tc>
      </w:tr>
      <w:tr w:rsidR="00AB401C" w:rsidRPr="001047A7" w14:paraId="24DE3C1B" w14:textId="77777777" w:rsidTr="00ED61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A7FC45A" w14:textId="77777777" w:rsidR="00AB401C" w:rsidRPr="001047A7" w:rsidRDefault="00AB401C" w:rsidP="00ED6193">
            <w:pPr>
              <w:spacing w:before="120" w:beforeAutospacing="0" w:after="120" w:afterAutospacing="0"/>
              <w:jc w:val="left"/>
              <w:rPr>
                <w:b w:val="0"/>
              </w:rPr>
            </w:pPr>
            <w:r w:rsidRPr="001047A7">
              <w:rPr>
                <w:b w:val="0"/>
              </w:rPr>
              <w:t>Amazon S3</w:t>
            </w:r>
          </w:p>
        </w:tc>
        <w:tc>
          <w:tcPr>
            <w:tcW w:w="6750" w:type="dxa"/>
          </w:tcPr>
          <w:p w14:paraId="629C6512" w14:textId="77777777" w:rsidR="00AB401C" w:rsidRPr="001047A7" w:rsidRDefault="00AB401C" w:rsidP="00ED6193">
            <w:pPr>
              <w:spacing w:before="120" w:beforeAutospacing="0" w:after="120" w:afterAutospacing="0"/>
              <w:cnfStyle w:val="000000100000" w:firstRow="0" w:lastRow="0" w:firstColumn="0" w:lastColumn="0" w:oddVBand="0" w:evenVBand="0" w:oddHBand="1" w:evenHBand="0" w:firstRowFirstColumn="0" w:firstRowLastColumn="0" w:lastRowFirstColumn="0" w:lastRowLastColumn="0"/>
            </w:pPr>
            <w:r w:rsidRPr="001047A7">
              <w:t>Amazon Simple Storage Service</w:t>
            </w:r>
          </w:p>
        </w:tc>
      </w:tr>
      <w:tr w:rsidR="00AB401C" w:rsidRPr="001047A7" w14:paraId="1959E30D" w14:textId="77777777" w:rsidTr="00ED6193">
        <w:tc>
          <w:tcPr>
            <w:cnfStyle w:val="001000000000" w:firstRow="0" w:lastRow="0" w:firstColumn="1" w:lastColumn="0" w:oddVBand="0" w:evenVBand="0" w:oddHBand="0" w:evenHBand="0" w:firstRowFirstColumn="0" w:firstRowLastColumn="0" w:lastRowFirstColumn="0" w:lastRowLastColumn="0"/>
            <w:tcW w:w="1710" w:type="dxa"/>
          </w:tcPr>
          <w:p w14:paraId="7CB4A61B" w14:textId="77777777" w:rsidR="00AB401C" w:rsidRPr="001047A7" w:rsidRDefault="00AB401C" w:rsidP="00ED6193">
            <w:pPr>
              <w:spacing w:before="120" w:beforeAutospacing="0" w:after="120" w:afterAutospacing="0"/>
              <w:jc w:val="left"/>
              <w:rPr>
                <w:b w:val="0"/>
              </w:rPr>
            </w:pPr>
            <w:r w:rsidRPr="001047A7">
              <w:rPr>
                <w:b w:val="0"/>
              </w:rPr>
              <w:t>MVP</w:t>
            </w:r>
          </w:p>
        </w:tc>
        <w:tc>
          <w:tcPr>
            <w:tcW w:w="6750" w:type="dxa"/>
          </w:tcPr>
          <w:p w14:paraId="395552E5" w14:textId="77777777" w:rsidR="00AB401C" w:rsidRPr="001047A7" w:rsidRDefault="00AB401C" w:rsidP="00ED6193">
            <w:pPr>
              <w:spacing w:before="120" w:beforeAutospacing="0" w:after="120" w:afterAutospacing="0"/>
              <w:cnfStyle w:val="000000000000" w:firstRow="0" w:lastRow="0" w:firstColumn="0" w:lastColumn="0" w:oddVBand="0" w:evenVBand="0" w:oddHBand="0" w:evenHBand="0" w:firstRowFirstColumn="0" w:firstRowLastColumn="0" w:lastRowFirstColumn="0" w:lastRowLastColumn="0"/>
            </w:pPr>
            <w:r>
              <w:t>Model - View - Presenter.</w:t>
            </w:r>
          </w:p>
        </w:tc>
      </w:tr>
      <w:tr w:rsidR="00AB401C" w:rsidRPr="004F7CCB" w14:paraId="5A6A1417" w14:textId="77777777" w:rsidTr="00ED61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868249E" w14:textId="77777777" w:rsidR="00AB401C" w:rsidRPr="004F7CCB" w:rsidRDefault="00AB401C" w:rsidP="00ED6193">
            <w:pPr>
              <w:spacing w:before="120" w:beforeAutospacing="0" w:after="120" w:afterAutospacing="0"/>
              <w:jc w:val="left"/>
              <w:rPr>
                <w:b w:val="0"/>
              </w:rPr>
            </w:pPr>
            <w:r w:rsidRPr="004F7CCB">
              <w:rPr>
                <w:b w:val="0"/>
              </w:rPr>
              <w:t>MVC</w:t>
            </w:r>
          </w:p>
        </w:tc>
        <w:tc>
          <w:tcPr>
            <w:tcW w:w="6750" w:type="dxa"/>
          </w:tcPr>
          <w:p w14:paraId="3E519265" w14:textId="77777777" w:rsidR="00AB401C" w:rsidRPr="004F7CCB" w:rsidRDefault="00AB401C" w:rsidP="00ED6193">
            <w:pPr>
              <w:spacing w:before="120" w:beforeAutospacing="0" w:after="120" w:afterAutospacing="0"/>
              <w:cnfStyle w:val="000000100000" w:firstRow="0" w:lastRow="0" w:firstColumn="0" w:lastColumn="0" w:oddVBand="0" w:evenVBand="0" w:oddHBand="1" w:evenHBand="0" w:firstRowFirstColumn="0" w:firstRowLastColumn="0" w:lastRowFirstColumn="0" w:lastRowLastColumn="0"/>
            </w:pPr>
            <w:r>
              <w:t>Model - View - Controller.</w:t>
            </w:r>
          </w:p>
        </w:tc>
      </w:tr>
      <w:tr w:rsidR="00AB401C" w:rsidRPr="004F7CCB" w14:paraId="066650F6" w14:textId="77777777" w:rsidTr="00ED6193">
        <w:tc>
          <w:tcPr>
            <w:cnfStyle w:val="001000000000" w:firstRow="0" w:lastRow="0" w:firstColumn="1" w:lastColumn="0" w:oddVBand="0" w:evenVBand="0" w:oddHBand="0" w:evenHBand="0" w:firstRowFirstColumn="0" w:firstRowLastColumn="0" w:lastRowFirstColumn="0" w:lastRowLastColumn="0"/>
            <w:tcW w:w="1710" w:type="dxa"/>
          </w:tcPr>
          <w:p w14:paraId="3291A9AC" w14:textId="77777777" w:rsidR="00AB401C" w:rsidRPr="004F7CCB" w:rsidRDefault="00AB401C" w:rsidP="00ED6193">
            <w:pPr>
              <w:spacing w:before="120" w:beforeAutospacing="0" w:after="120" w:afterAutospacing="0"/>
              <w:jc w:val="left"/>
              <w:rPr>
                <w:b w:val="0"/>
              </w:rPr>
            </w:pPr>
            <w:r>
              <w:rPr>
                <w:b w:val="0"/>
              </w:rPr>
              <w:t>GPS</w:t>
            </w:r>
          </w:p>
        </w:tc>
        <w:tc>
          <w:tcPr>
            <w:tcW w:w="6750" w:type="dxa"/>
          </w:tcPr>
          <w:p w14:paraId="1926F3DE" w14:textId="77777777" w:rsidR="00AB401C" w:rsidRPr="004F7CCB" w:rsidRDefault="00AB401C" w:rsidP="00ED6193">
            <w:pPr>
              <w:spacing w:before="120" w:beforeAutospacing="0" w:after="120" w:afterAutospacing="0"/>
              <w:cnfStyle w:val="000000000000" w:firstRow="0" w:lastRow="0" w:firstColumn="0" w:lastColumn="0" w:oddVBand="0" w:evenVBand="0" w:oddHBand="0" w:evenHBand="0" w:firstRowFirstColumn="0" w:firstRowLastColumn="0" w:lastRowFirstColumn="0" w:lastRowLastColumn="0"/>
            </w:pPr>
            <w:r>
              <w:t>G</w:t>
            </w:r>
            <w:r w:rsidRPr="00CC73FD">
              <w:t xml:space="preserve">lobal </w:t>
            </w:r>
            <w:r>
              <w:t>P</w:t>
            </w:r>
            <w:r w:rsidRPr="00CC73FD">
              <w:t xml:space="preserve">ositioning </w:t>
            </w:r>
            <w:r>
              <w:t>S</w:t>
            </w:r>
            <w:r w:rsidRPr="00CC73FD">
              <w:t>ystem</w:t>
            </w:r>
            <w:r>
              <w:t>.</w:t>
            </w:r>
          </w:p>
        </w:tc>
      </w:tr>
      <w:tr w:rsidR="00AB401C" w:rsidRPr="004F7CCB" w14:paraId="6FD0077B" w14:textId="77777777" w:rsidTr="00ED61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E3CA185" w14:textId="77777777" w:rsidR="00AB401C" w:rsidRPr="004F7CCB" w:rsidRDefault="00AB401C" w:rsidP="00ED6193">
            <w:pPr>
              <w:spacing w:before="120" w:beforeAutospacing="0" w:after="120" w:afterAutospacing="0"/>
              <w:jc w:val="left"/>
              <w:rPr>
                <w:b w:val="0"/>
              </w:rPr>
            </w:pPr>
            <w:r>
              <w:rPr>
                <w:b w:val="0"/>
              </w:rPr>
              <w:t>SQL</w:t>
            </w:r>
          </w:p>
        </w:tc>
        <w:tc>
          <w:tcPr>
            <w:tcW w:w="6750" w:type="dxa"/>
          </w:tcPr>
          <w:p w14:paraId="170D2EFB" w14:textId="77777777" w:rsidR="00AB401C" w:rsidRPr="004F7CCB" w:rsidRDefault="00AB401C" w:rsidP="00ED6193">
            <w:pPr>
              <w:spacing w:before="120" w:beforeAutospacing="0" w:after="120" w:afterAutospacing="0"/>
              <w:cnfStyle w:val="000000100000" w:firstRow="0" w:lastRow="0" w:firstColumn="0" w:lastColumn="0" w:oddVBand="0" w:evenVBand="0" w:oddHBand="1" w:evenHBand="0" w:firstRowFirstColumn="0" w:firstRowLastColumn="0" w:lastRowFirstColumn="0" w:lastRowLastColumn="0"/>
            </w:pPr>
            <w:r w:rsidRPr="00CC73FD">
              <w:t>Structured Query Language</w:t>
            </w:r>
            <w:r>
              <w:t>.</w:t>
            </w:r>
          </w:p>
        </w:tc>
      </w:tr>
      <w:tr w:rsidR="00AB401C" w:rsidRPr="004F7CCB" w14:paraId="1806B701" w14:textId="77777777" w:rsidTr="00ED6193">
        <w:tc>
          <w:tcPr>
            <w:cnfStyle w:val="001000000000" w:firstRow="0" w:lastRow="0" w:firstColumn="1" w:lastColumn="0" w:oddVBand="0" w:evenVBand="0" w:oddHBand="0" w:evenHBand="0" w:firstRowFirstColumn="0" w:firstRowLastColumn="0" w:lastRowFirstColumn="0" w:lastRowLastColumn="0"/>
            <w:tcW w:w="1710" w:type="dxa"/>
          </w:tcPr>
          <w:p w14:paraId="1ABBF1A5" w14:textId="77777777" w:rsidR="00AB401C" w:rsidRPr="004F7CCB" w:rsidRDefault="00AB401C" w:rsidP="00ED6193">
            <w:pPr>
              <w:spacing w:before="120" w:beforeAutospacing="0" w:after="120" w:afterAutospacing="0"/>
              <w:jc w:val="left"/>
              <w:rPr>
                <w:b w:val="0"/>
              </w:rPr>
            </w:pPr>
            <w:r w:rsidRPr="00CC73FD">
              <w:rPr>
                <w:b w:val="0"/>
              </w:rPr>
              <w:t>RDBMS</w:t>
            </w:r>
          </w:p>
        </w:tc>
        <w:tc>
          <w:tcPr>
            <w:tcW w:w="6750" w:type="dxa"/>
          </w:tcPr>
          <w:p w14:paraId="37321970" w14:textId="77777777" w:rsidR="00AB401C" w:rsidRPr="004F7CCB" w:rsidRDefault="00AB401C" w:rsidP="00ED6193">
            <w:pPr>
              <w:spacing w:before="120" w:beforeAutospacing="0" w:after="120" w:afterAutospacing="0"/>
              <w:cnfStyle w:val="000000000000" w:firstRow="0" w:lastRow="0" w:firstColumn="0" w:lastColumn="0" w:oddVBand="0" w:evenVBand="0" w:oddHBand="0" w:evenHBand="0" w:firstRowFirstColumn="0" w:firstRowLastColumn="0" w:lastRowFirstColumn="0" w:lastRowLastColumn="0"/>
            </w:pPr>
            <w:r w:rsidRPr="00CC73FD">
              <w:t>Relational Database Management System</w:t>
            </w:r>
            <w:r>
              <w:t>.</w:t>
            </w:r>
          </w:p>
        </w:tc>
      </w:tr>
      <w:tr w:rsidR="00AB401C" w:rsidRPr="004F7CCB" w14:paraId="0EDF17D2" w14:textId="77777777" w:rsidTr="00ED61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4A7689F" w14:textId="77777777" w:rsidR="00AB401C" w:rsidRPr="00CC73FD" w:rsidRDefault="00AB401C" w:rsidP="00ED6193">
            <w:pPr>
              <w:spacing w:before="120" w:beforeAutospacing="0" w:after="120" w:afterAutospacing="0"/>
              <w:jc w:val="left"/>
              <w:rPr>
                <w:b w:val="0"/>
              </w:rPr>
            </w:pPr>
            <w:r>
              <w:rPr>
                <w:b w:val="0"/>
              </w:rPr>
              <w:t>CRUD</w:t>
            </w:r>
          </w:p>
        </w:tc>
        <w:tc>
          <w:tcPr>
            <w:tcW w:w="6750" w:type="dxa"/>
          </w:tcPr>
          <w:p w14:paraId="35656BA3" w14:textId="77777777" w:rsidR="00AB401C" w:rsidRPr="00CC73FD" w:rsidRDefault="00AB401C" w:rsidP="00ED6193">
            <w:pPr>
              <w:spacing w:before="120" w:beforeAutospacing="0" w:after="120" w:afterAutospacing="0"/>
              <w:cnfStyle w:val="000000100000" w:firstRow="0" w:lastRow="0" w:firstColumn="0" w:lastColumn="0" w:oddVBand="0" w:evenVBand="0" w:oddHBand="1" w:evenHBand="0" w:firstRowFirstColumn="0" w:firstRowLastColumn="0" w:lastRowFirstColumn="0" w:lastRowLastColumn="0"/>
            </w:pPr>
            <w:r>
              <w:t>Create - Read - Update - Delete</w:t>
            </w:r>
          </w:p>
        </w:tc>
      </w:tr>
      <w:tr w:rsidR="00AB401C" w:rsidRPr="004F7CCB" w14:paraId="092A635A" w14:textId="77777777" w:rsidTr="00ED6193">
        <w:tc>
          <w:tcPr>
            <w:cnfStyle w:val="001000000000" w:firstRow="0" w:lastRow="0" w:firstColumn="1" w:lastColumn="0" w:oddVBand="0" w:evenVBand="0" w:oddHBand="0" w:evenHBand="0" w:firstRowFirstColumn="0" w:firstRowLastColumn="0" w:lastRowFirstColumn="0" w:lastRowLastColumn="0"/>
            <w:tcW w:w="1710" w:type="dxa"/>
          </w:tcPr>
          <w:p w14:paraId="1FA19155" w14:textId="77777777" w:rsidR="00AB401C" w:rsidRDefault="00AB401C" w:rsidP="00ED6193">
            <w:pPr>
              <w:spacing w:before="120" w:beforeAutospacing="0" w:after="120" w:afterAutospacing="0"/>
              <w:jc w:val="left"/>
              <w:rPr>
                <w:b w:val="0"/>
              </w:rPr>
            </w:pPr>
            <w:r w:rsidRPr="00F40C29">
              <w:rPr>
                <w:b w:val="0"/>
              </w:rPr>
              <w:t>AWS</w:t>
            </w:r>
          </w:p>
        </w:tc>
        <w:tc>
          <w:tcPr>
            <w:tcW w:w="6750" w:type="dxa"/>
          </w:tcPr>
          <w:p w14:paraId="14512CA5" w14:textId="77777777" w:rsidR="00AB401C" w:rsidRDefault="00AB401C" w:rsidP="00ED6193">
            <w:pPr>
              <w:spacing w:before="120" w:beforeAutospacing="0" w:after="120" w:afterAutospacing="0"/>
              <w:cnfStyle w:val="000000000000" w:firstRow="0" w:lastRow="0" w:firstColumn="0" w:lastColumn="0" w:oddVBand="0" w:evenVBand="0" w:oddHBand="0" w:evenHBand="0" w:firstRowFirstColumn="0" w:firstRowLastColumn="0" w:lastRowFirstColumn="0" w:lastRowLastColumn="0"/>
            </w:pPr>
            <w:r>
              <w:t>Amazon Web Service</w:t>
            </w:r>
          </w:p>
        </w:tc>
      </w:tr>
    </w:tbl>
    <w:p w14:paraId="4EE61229" w14:textId="77777777" w:rsidR="00D21BB5" w:rsidRPr="004F7CCB" w:rsidRDefault="00D21BB5" w:rsidP="00D21BB5">
      <w:pPr>
        <w:spacing w:before="0" w:beforeAutospacing="0" w:after="0" w:afterAutospacing="0" w:line="240" w:lineRule="auto"/>
        <w:jc w:val="left"/>
        <w:rPr>
          <w:rFonts w:eastAsiaTheme="majorEastAsia" w:cstheme="majorBidi"/>
          <w:bCs/>
          <w:color w:val="000000" w:themeColor="text1"/>
          <w:sz w:val="28"/>
          <w:szCs w:val="32"/>
        </w:rPr>
      </w:pPr>
      <w:r w:rsidRPr="004F7CCB">
        <w:br w:type="page"/>
      </w:r>
    </w:p>
    <w:p w14:paraId="1C13EEBB" w14:textId="77777777" w:rsidR="00DC371E" w:rsidRPr="00464D58" w:rsidRDefault="00DC371E" w:rsidP="00DC371E">
      <w:pPr>
        <w:pStyle w:val="Heading1"/>
        <w:spacing w:before="120" w:beforeAutospacing="0" w:after="120" w:afterAutospacing="0"/>
      </w:pPr>
      <w:bookmarkStart w:id="73" w:name="_Toc500683526"/>
      <w:bookmarkStart w:id="74" w:name="_Toc501533363"/>
      <w:r w:rsidRPr="008B425F">
        <w:lastRenderedPageBreak/>
        <w:t>ĐẶT VẤN ĐỀ</w:t>
      </w:r>
      <w:bookmarkEnd w:id="73"/>
      <w:bookmarkEnd w:id="74"/>
    </w:p>
    <w:p w14:paraId="43BA4956" w14:textId="77777777" w:rsidR="00DC371E" w:rsidRPr="008B425F" w:rsidRDefault="00DC371E" w:rsidP="00DC371E">
      <w:pPr>
        <w:pStyle w:val="Heading2"/>
        <w:rPr>
          <w:rFonts w:cs="Times New Roman"/>
          <w:color w:val="auto"/>
        </w:rPr>
      </w:pPr>
      <w:bookmarkStart w:id="75" w:name="_Toc500683527"/>
      <w:bookmarkStart w:id="76" w:name="_Toc501533364"/>
      <w:r>
        <w:rPr>
          <w:rFonts w:cs="Times New Roman"/>
          <w:color w:val="auto"/>
        </w:rPr>
        <w:t>Giới thiệu bài toán</w:t>
      </w:r>
      <w:bookmarkEnd w:id="75"/>
      <w:bookmarkEnd w:id="76"/>
    </w:p>
    <w:p w14:paraId="5C9C3411" w14:textId="77777777" w:rsidR="00DC371E" w:rsidRDefault="00DC371E" w:rsidP="00DC371E">
      <w:pPr>
        <w:rPr>
          <w:rFonts w:cs="Times New Roman"/>
        </w:rPr>
      </w:pPr>
      <w:r w:rsidRPr="00464D58">
        <w:rPr>
          <w:rFonts w:cs="Times New Roman"/>
        </w:rPr>
        <w:t>Tại các thành phố lớn đông dân cư, nhu cầu đi lại ngày càng gia tăng. Chính vì thế các dịch vụ đi kèm đành cho phương tiện đi lại cũng không kém phần quan trọng như đậu xe, sửa xe, xăng dầu</w:t>
      </w:r>
      <w:r>
        <w:rPr>
          <w:rFonts w:cs="Times New Roman"/>
        </w:rPr>
        <w:t>, ăn nghỉ cho tài xế lái xe…</w:t>
      </w:r>
    </w:p>
    <w:p w14:paraId="6F86697B" w14:textId="77777777" w:rsidR="00DC371E" w:rsidRDefault="00DC371E" w:rsidP="00DC371E">
      <w:pPr>
        <w:rPr>
          <w:rFonts w:cs="Times New Roman"/>
        </w:rPr>
      </w:pPr>
      <w:r w:rsidRPr="00464D58">
        <w:rPr>
          <w:rFonts w:cs="Times New Roman"/>
        </w:rPr>
        <w:t xml:space="preserve">Liệu nếu ra khỏi nhà đi chơi xa, xe cộ gặp vấn đề thì quanh đấy có điểm nào sửa xe không? Nếu đi ăn sáng ở một nhà hàng mới mở, liệu quanh đấy có điểm đậu xe không? Mặc dù thời đại hiện nay thông tin nhiều vô số nhưng đa số mọi người vẫn không khỏi lúng túng khi gặp các tình huống này, không biết phải giải quyết thế nào. </w:t>
      </w:r>
      <w:r>
        <w:rPr>
          <w:rFonts w:cs="Times New Roman"/>
        </w:rPr>
        <w:t>Nguyên nhân có thể</w:t>
      </w:r>
      <w:r w:rsidRPr="00464D58">
        <w:rPr>
          <w:rFonts w:cs="Times New Roman"/>
        </w:rPr>
        <w:t xml:space="preserve"> do không biết cách tìm kiếm, hoặc do thông tin quá nhiều mà không biết phải chọn lọc từ nguồn nào mới là chính xác.</w:t>
      </w:r>
    </w:p>
    <w:p w14:paraId="128996D0" w14:textId="77777777" w:rsidR="00DC371E" w:rsidRPr="00464D58" w:rsidRDefault="00DC371E" w:rsidP="00DC371E">
      <w:pPr>
        <w:rPr>
          <w:rFonts w:cs="Times New Roman"/>
        </w:rPr>
      </w:pPr>
      <w:r w:rsidRPr="00464D58">
        <w:rPr>
          <w:rFonts w:cs="Times New Roman"/>
        </w:rPr>
        <w:t>Thêm nữa, gần đây đặc biệt được kể đến là chủ trương dọn hè phố ở thành phố Hà Nội đã làm tác động không ít đến các lái xe. Các điểm đỗ xe trái phép bị gỡ bỏ, các tài xế thiếu thông tin về điểm đậu xe mới làm xuất hiện việc đậu tạm trên đường nhỏ bị công an giao thông xử phạt. Những thông tin này đăng đầy trên các trang tin tức hằng ngày cho thấy nhu cầu cấp thiết về hệ thống cung cấp các thông tin cho các tài xế lái xe.</w:t>
      </w:r>
    </w:p>
    <w:p w14:paraId="436B583E" w14:textId="77777777" w:rsidR="00DC371E" w:rsidRDefault="00DC371E" w:rsidP="00DC371E">
      <w:pPr>
        <w:rPr>
          <w:rFonts w:cs="Times New Roman"/>
        </w:rPr>
      </w:pPr>
      <w:r>
        <w:rPr>
          <w:rFonts w:cs="Times New Roman"/>
        </w:rPr>
        <w:t xml:space="preserve">Cùng với đó, các ứng dụng trên thị trường vẫn chưa giải quyết được yêu cầu bài toán đặt ra, và nếu có thì cũng còn thiếu một số chức năng, chưa giải quyết hay cung cấp được các dịch vụ một cách toàn diện. </w:t>
      </w:r>
    </w:p>
    <w:p w14:paraId="08252296" w14:textId="77777777" w:rsidR="00DC371E" w:rsidRPr="008B425F" w:rsidRDefault="00DC371E" w:rsidP="00DC371E">
      <w:pPr>
        <w:rPr>
          <w:rFonts w:cs="Times New Roman"/>
        </w:rPr>
      </w:pPr>
      <w:r>
        <w:rPr>
          <w:rFonts w:cs="Times New Roman"/>
        </w:rPr>
        <w:t>Từ đó, yêu cầu</w:t>
      </w:r>
      <w:r w:rsidRPr="00464D58">
        <w:rPr>
          <w:rFonts w:cs="Times New Roman"/>
        </w:rPr>
        <w:t xml:space="preserve"> đặt ra là cần xây dựng một hệ thống tập trung giúp mọi người tìm kiếm thông tin về những địa điểm dành cho các dịch vụ hỗ trợ phương tiện giao thông một cách tiện lợi nhất. Tận dụng lợi thế về sự phổ biến của smartphone để giúp mọi người dễ dàng tiếp cận và biện pháp giúp mọi người có thể liên lạc tới cửa hàng, địa điểm đấy.</w:t>
      </w:r>
    </w:p>
    <w:p w14:paraId="13AC82BA" w14:textId="77777777" w:rsidR="00DC371E" w:rsidRPr="008B425F" w:rsidRDefault="00DC371E" w:rsidP="00DC371E">
      <w:pPr>
        <w:pStyle w:val="Heading2"/>
        <w:rPr>
          <w:rFonts w:cs="Times New Roman"/>
          <w:color w:val="auto"/>
        </w:rPr>
      </w:pPr>
      <w:bookmarkStart w:id="77" w:name="_Toc500683528"/>
      <w:bookmarkStart w:id="78" w:name="_Toc501533365"/>
      <w:r>
        <w:rPr>
          <w:rFonts w:cs="Times New Roman"/>
          <w:color w:val="auto"/>
        </w:rPr>
        <w:t>Tóm tắt một số đ</w:t>
      </w:r>
      <w:r w:rsidRPr="008B425F">
        <w:rPr>
          <w:rFonts w:cs="Times New Roman"/>
          <w:color w:val="auto"/>
        </w:rPr>
        <w:t>ịnh hướng giải pháp</w:t>
      </w:r>
      <w:bookmarkEnd w:id="77"/>
      <w:r>
        <w:rPr>
          <w:rFonts w:cs="Times New Roman"/>
          <w:color w:val="auto"/>
        </w:rPr>
        <w:t xml:space="preserve"> công nghệ</w:t>
      </w:r>
      <w:bookmarkEnd w:id="78"/>
    </w:p>
    <w:p w14:paraId="5C1FCFD1" w14:textId="7DA4B0E6" w:rsidR="00DC371E" w:rsidRDefault="004B5BA1" w:rsidP="00DC371E">
      <w:pPr>
        <w:pStyle w:val="Heading3"/>
      </w:pPr>
      <w:bookmarkStart w:id="79" w:name="_Toc501533366"/>
      <w:ins w:id="80" w:author="Nguyen Nhat Hai" w:date="2017-12-18T07:51:00Z">
        <w:r>
          <w:t>K</w:t>
        </w:r>
      </w:ins>
      <w:del w:id="81" w:author="Nguyen Nhat Hai" w:date="2017-12-18T07:51:00Z">
        <w:r w:rsidR="008F1D96" w:rsidDel="004B5BA1">
          <w:delText>Về</w:delText>
        </w:r>
        <w:r w:rsidR="00CF1C76" w:rsidDel="004B5BA1">
          <w:delText xml:space="preserve"> k</w:delText>
        </w:r>
      </w:del>
      <w:r w:rsidR="00DC371E">
        <w:t>iến trúc hệ thống</w:t>
      </w:r>
      <w:bookmarkEnd w:id="79"/>
      <w:r w:rsidR="00DC371E">
        <w:t xml:space="preserve"> </w:t>
      </w:r>
    </w:p>
    <w:p w14:paraId="4B74723F" w14:textId="40E4AB4C" w:rsidR="00DC371E" w:rsidRDefault="00525006" w:rsidP="00DC371E">
      <w:pPr>
        <w:rPr>
          <w:rFonts w:cs="Times New Roman"/>
        </w:rPr>
      </w:pPr>
      <w:ins w:id="82" w:author="Nguyen Nhat Hai" w:date="2017-12-18T07:51:00Z">
        <w:r>
          <w:rPr>
            <w:rFonts w:cs="Times New Roman"/>
          </w:rPr>
          <w:t xml:space="preserve">Mục tiêu của đồ án tốt nghiệp là </w:t>
        </w:r>
      </w:ins>
      <w:ins w:id="83" w:author="Nguyen Nhat Hai" w:date="2017-12-18T07:52:00Z">
        <w:r>
          <w:rPr>
            <w:rFonts w:cs="Times New Roman"/>
          </w:rPr>
          <w:t>x</w:t>
        </w:r>
      </w:ins>
      <w:del w:id="84" w:author="Nguyen Nhat Hai" w:date="2017-12-18T07:52:00Z">
        <w:r w:rsidR="00DC371E" w:rsidDel="00525006">
          <w:rPr>
            <w:rFonts w:cs="Times New Roman"/>
          </w:rPr>
          <w:delText>X</w:delText>
        </w:r>
      </w:del>
      <w:r w:rsidR="00DC371E">
        <w:rPr>
          <w:rFonts w:cs="Times New Roman"/>
        </w:rPr>
        <w:t>ây dựng một ứng dụng trên nền tảng thiết bị di động,</w:t>
      </w:r>
      <w:ins w:id="85" w:author="Nguyen Nhat Hai" w:date="2017-12-18T07:52:00Z">
        <w:r>
          <w:rPr>
            <w:rFonts w:cs="Times New Roman"/>
          </w:rPr>
          <w:t xml:space="preserve"> trong giai đoạn đầu tập trung vào các thiết bị sử dụng hệ điều hành Android.</w:t>
        </w:r>
      </w:ins>
      <w:r w:rsidR="00DC371E">
        <w:rPr>
          <w:rFonts w:cs="Times New Roman"/>
        </w:rPr>
        <w:t xml:space="preserve"> </w:t>
      </w:r>
      <w:ins w:id="86" w:author="Nguyen Nhat Hai" w:date="2017-12-18T07:52:00Z">
        <w:r>
          <w:rPr>
            <w:rFonts w:cs="Times New Roman"/>
          </w:rPr>
          <w:t>H</w:t>
        </w:r>
      </w:ins>
      <w:del w:id="87" w:author="Nguyen Nhat Hai" w:date="2017-12-18T07:52:00Z">
        <w:r w:rsidR="00DC371E" w:rsidDel="00525006">
          <w:rPr>
            <w:rFonts w:cs="Times New Roman"/>
          </w:rPr>
          <w:delText>h</w:delText>
        </w:r>
      </w:del>
      <w:r w:rsidR="00DC371E" w:rsidRPr="003B64B2">
        <w:rPr>
          <w:rFonts w:cs="Times New Roman"/>
        </w:rPr>
        <w:t xml:space="preserve">ệ thống </w:t>
      </w:r>
      <w:r w:rsidR="00DC371E">
        <w:rPr>
          <w:rFonts w:cs="Times New Roman"/>
        </w:rPr>
        <w:t>hoạt động</w:t>
      </w:r>
      <w:r w:rsidR="00DC371E" w:rsidRPr="003B64B2">
        <w:rPr>
          <w:rFonts w:cs="Times New Roman"/>
        </w:rPr>
        <w:t xml:space="preserve"> theo mô hình client-server.</w:t>
      </w:r>
      <w:r w:rsidR="00DC371E">
        <w:rPr>
          <w:rFonts w:cs="Times New Roman"/>
        </w:rPr>
        <w:t xml:space="preserve"> Trong đó: </w:t>
      </w:r>
    </w:p>
    <w:p w14:paraId="4D4FB540" w14:textId="77777777" w:rsidR="00DC371E" w:rsidRDefault="00DC371E" w:rsidP="0059127F">
      <w:pPr>
        <w:pStyle w:val="ListParagraph"/>
        <w:numPr>
          <w:ilvl w:val="0"/>
          <w:numId w:val="13"/>
        </w:numPr>
        <w:rPr>
          <w:rFonts w:cs="Times New Roman"/>
        </w:rPr>
      </w:pPr>
      <w:r w:rsidRPr="008E636B">
        <w:rPr>
          <w:rFonts w:cs="Times New Roman"/>
          <w:b/>
          <w:i/>
        </w:rPr>
        <w:t>Client (frontend</w:t>
      </w:r>
      <w:r w:rsidRPr="008E636B">
        <w:rPr>
          <w:rFonts w:cs="Times New Roman"/>
        </w:rPr>
        <w:t xml:space="preserve">): Là ứng dụng trên thiết bị Android, cung cấp cho cả ba người dùng là lái xe, nhà cung cấp và quản trị viên. </w:t>
      </w:r>
      <w:r>
        <w:rPr>
          <w:rFonts w:cs="Times New Roman"/>
        </w:rPr>
        <w:t xml:space="preserve">Tùy theo vai trò của từng người dùng mà ứng dụng sẽ cung cấp các chức năng tương ứng. </w:t>
      </w:r>
      <w:r w:rsidRPr="008E636B">
        <w:rPr>
          <w:rFonts w:cs="Times New Roman"/>
        </w:rPr>
        <w:t>Ứng dụng đơn giản, dễ dùng và có thao tác nhanh gọn để có thể giúp các lái xe tiết kiệm thời gian cũng như không phải gặp nguy hiểm nếu đang lái xe.</w:t>
      </w:r>
    </w:p>
    <w:p w14:paraId="05E93457" w14:textId="77777777" w:rsidR="00DC371E" w:rsidRPr="008E636B" w:rsidRDefault="00DC371E" w:rsidP="0059127F">
      <w:pPr>
        <w:pStyle w:val="ListParagraph"/>
        <w:numPr>
          <w:ilvl w:val="0"/>
          <w:numId w:val="13"/>
        </w:numPr>
        <w:rPr>
          <w:rFonts w:cs="Times New Roman"/>
        </w:rPr>
      </w:pPr>
      <w:r w:rsidRPr="008E636B">
        <w:rPr>
          <w:rFonts w:cs="Times New Roman"/>
          <w:b/>
          <w:i/>
        </w:rPr>
        <w:t>Server (backend)</w:t>
      </w:r>
      <w:r w:rsidRPr="008E636B">
        <w:rPr>
          <w:rFonts w:cs="Times New Roman"/>
        </w:rPr>
        <w:t xml:space="preserve">: Được xây dựng dựa </w:t>
      </w:r>
      <w:r>
        <w:rPr>
          <w:rFonts w:cs="Times New Roman"/>
        </w:rPr>
        <w:t xml:space="preserve">trên </w:t>
      </w:r>
      <w:r w:rsidRPr="008E636B">
        <w:rPr>
          <w:rFonts w:cs="Times New Roman"/>
        </w:rPr>
        <w:t>Framework Laravel (php)</w:t>
      </w:r>
      <w:r>
        <w:rPr>
          <w:rFonts w:cs="Times New Roman"/>
        </w:rPr>
        <w:t xml:space="preserve"> cung cấp các API để ứng dụng trên thiết bị di động có thể truy cập và lấy thông tin</w:t>
      </w:r>
      <w:r w:rsidRPr="008E636B">
        <w:rPr>
          <w:rFonts w:cs="Times New Roman"/>
        </w:rPr>
        <w:t>.</w:t>
      </w:r>
    </w:p>
    <w:p w14:paraId="5E89AA25" w14:textId="58459A57" w:rsidR="00DC371E" w:rsidRPr="008B3BCC" w:rsidRDefault="00F93120" w:rsidP="00DC371E">
      <w:pPr>
        <w:pStyle w:val="Heading3"/>
      </w:pPr>
      <w:bookmarkStart w:id="88" w:name="_Toc501533367"/>
      <w:ins w:id="89" w:author="Nguyen Nhat Hai" w:date="2017-12-19T09:16:00Z">
        <w:r>
          <w:lastRenderedPageBreak/>
          <w:t>H</w:t>
        </w:r>
      </w:ins>
      <w:del w:id="90" w:author="Nguyen Nhat Hai" w:date="2017-12-19T09:16:00Z">
        <w:r w:rsidR="008F1D96" w:rsidDel="00F93120">
          <w:delText>Về</w:delText>
        </w:r>
        <w:r w:rsidR="00DC371E" w:rsidRPr="008B3BCC" w:rsidDel="00F93120">
          <w:delText xml:space="preserve"> h</w:delText>
        </w:r>
      </w:del>
      <w:r w:rsidR="00DC371E" w:rsidRPr="008B3BCC">
        <w:t>ệ thống cơ sở dữ liệu</w:t>
      </w:r>
      <w:bookmarkEnd w:id="88"/>
    </w:p>
    <w:p w14:paraId="625144A7" w14:textId="77777777" w:rsidR="00DC371E" w:rsidRDefault="00DC371E" w:rsidP="00DC371E">
      <w:pPr>
        <w:rPr>
          <w:rFonts w:cs="Times New Roman"/>
        </w:rPr>
      </w:pPr>
      <w:r>
        <w:rPr>
          <w:rFonts w:cs="Times New Roman"/>
        </w:rPr>
        <w:t>Hệ thống cơ sở dữ liệu được thiết kế bao gồm một phần lưu trữ trên client, sử dụng hệ thống lưu trữ dữ liệu dưới dạng NoSQL, một phần khác, phía server sử dụng kiểu lưu trữ dữ liệu dạng SQL.</w:t>
      </w:r>
    </w:p>
    <w:p w14:paraId="62C39421" w14:textId="77777777" w:rsidR="00DC371E" w:rsidRPr="003B64B2" w:rsidRDefault="00DC371E" w:rsidP="00DC371E">
      <w:pPr>
        <w:rPr>
          <w:rFonts w:cs="Times New Roman"/>
        </w:rPr>
      </w:pPr>
      <w:r>
        <w:rPr>
          <w:rFonts w:cs="Times New Roman"/>
        </w:rPr>
        <w:t>Phần phân tích thiết kế cơ sở dữ liệu sẽ được trình bày chi tiết trong chương tiếp theo.</w:t>
      </w:r>
    </w:p>
    <w:p w14:paraId="0416B18D" w14:textId="3F85E116" w:rsidR="00DC371E" w:rsidRDefault="003E3CED" w:rsidP="00DC371E">
      <w:pPr>
        <w:pStyle w:val="Heading3"/>
      </w:pPr>
      <w:del w:id="91" w:author="Nguyen Nhat Hai" w:date="2017-12-19T09:16:00Z">
        <w:r w:rsidDel="00F93120">
          <w:delText>Về</w:delText>
        </w:r>
        <w:r w:rsidR="00DC371E" w:rsidDel="00F93120">
          <w:delText xml:space="preserve"> các </w:delText>
        </w:r>
      </w:del>
      <w:bookmarkStart w:id="92" w:name="_Toc501533368"/>
      <w:ins w:id="93" w:author="Nguyen Nhat Hai" w:date="2017-12-19T09:16:00Z">
        <w:r w:rsidR="00F93120">
          <w:t xml:space="preserve">Các giải pháp công nghệ </w:t>
        </w:r>
      </w:ins>
      <w:del w:id="94" w:author="Nguyen Nhat Hai" w:date="2017-12-19T09:16:00Z">
        <w:r w:rsidR="00DC371E" w:rsidDel="00F93120">
          <w:delText xml:space="preserve">dịch vụ </w:delText>
        </w:r>
      </w:del>
      <w:r w:rsidR="00DC371E">
        <w:t>liên quan đến bản đồ</w:t>
      </w:r>
      <w:bookmarkEnd w:id="92"/>
    </w:p>
    <w:p w14:paraId="75A60F7D" w14:textId="78173741" w:rsidR="00DC371E" w:rsidRDefault="00DC371E" w:rsidP="00DC371E">
      <w:pPr>
        <w:rPr>
          <w:rFonts w:cs="Times New Roman"/>
        </w:rPr>
      </w:pPr>
      <w:r>
        <w:rPr>
          <w:rFonts w:cs="Times New Roman"/>
        </w:rPr>
        <w:t xml:space="preserve">Ứng dụng trên thiết bị di động được thiết kế sao cho thân thiện và dễ dùng với người dùng, trên đó </w:t>
      </w:r>
      <w:r w:rsidRPr="003B64B2">
        <w:rPr>
          <w:rFonts w:cs="Times New Roman"/>
        </w:rPr>
        <w:t xml:space="preserve">cho phép người dùng </w:t>
      </w:r>
      <w:r>
        <w:rPr>
          <w:rFonts w:cs="Times New Roman"/>
        </w:rPr>
        <w:t>tìm kiếm và hiển thị</w:t>
      </w:r>
      <w:r w:rsidRPr="003B64B2">
        <w:rPr>
          <w:rFonts w:cs="Times New Roman"/>
        </w:rPr>
        <w:t xml:space="preserve"> thông tin trên bản đồ</w:t>
      </w:r>
      <w:r>
        <w:rPr>
          <w:rFonts w:cs="Times New Roman"/>
        </w:rPr>
        <w:t xml:space="preserve"> một cách trực quan cũng như t</w:t>
      </w:r>
      <w:r w:rsidRPr="003B64B2">
        <w:rPr>
          <w:rFonts w:cs="Times New Roman"/>
        </w:rPr>
        <w:t>hực hiện được tính năng dẫn đường</w:t>
      </w:r>
      <w:r>
        <w:rPr>
          <w:rFonts w:cs="Times New Roman"/>
        </w:rPr>
        <w:t xml:space="preserve">, </w:t>
      </w:r>
      <w:r w:rsidRPr="003B64B2">
        <w:rPr>
          <w:rFonts w:cs="Times New Roman"/>
        </w:rPr>
        <w:t>ước lượng thời gian</w:t>
      </w:r>
      <w:r>
        <w:rPr>
          <w:rFonts w:cs="Times New Roman"/>
        </w:rPr>
        <w:t xml:space="preserve">, ước lượng khoảng cách… Để thực hiện điều đó, ứng dụng sẽ áp dụng, tích </w:t>
      </w:r>
      <w:del w:id="95" w:author="Nguyen Nhat Hai" w:date="2017-12-18T07:53:00Z">
        <w:r w:rsidDel="00525006">
          <w:rPr>
            <w:rFonts w:cs="Times New Roman"/>
          </w:rPr>
          <w:delText xml:space="preserve">hơp </w:delText>
        </w:r>
      </w:del>
      <w:ins w:id="96" w:author="Nguyen Nhat Hai" w:date="2017-12-18T07:53:00Z">
        <w:r w:rsidR="00525006">
          <w:rPr>
            <w:rFonts w:cs="Times New Roman"/>
          </w:rPr>
          <w:t xml:space="preserve">hợp </w:t>
        </w:r>
      </w:ins>
      <w:r>
        <w:rPr>
          <w:rFonts w:cs="Times New Roman"/>
        </w:rPr>
        <w:t xml:space="preserve">một loạt các công cụ, giải pháp </w:t>
      </w:r>
      <w:ins w:id="97" w:author="Nguyen Nhat Hai" w:date="2017-12-18T07:53:00Z">
        <w:r w:rsidR="006A6828">
          <w:rPr>
            <w:rFonts w:cs="Times New Roman"/>
          </w:rPr>
          <w:t xml:space="preserve">liên quan đến tìm kiếm và xử lý thông tin trên bản đồ thực, </w:t>
        </w:r>
      </w:ins>
      <w:r>
        <w:rPr>
          <w:rFonts w:cs="Times New Roman"/>
        </w:rPr>
        <w:t>được cung cấp bởi Google</w:t>
      </w:r>
      <w:ins w:id="98" w:author="Nguyen Nhat Hai" w:date="2017-12-18T07:53:00Z">
        <w:r w:rsidR="00FD5603">
          <w:rPr>
            <w:rFonts w:cs="Times New Roman"/>
          </w:rPr>
          <w:t xml:space="preserve"> mà cụ thể </w:t>
        </w:r>
      </w:ins>
      <w:ins w:id="99" w:author="Nguyen Nhat Hai" w:date="2017-12-18T07:54:00Z">
        <w:r w:rsidR="00FD5603">
          <w:rPr>
            <w:rFonts w:cs="Times New Roman"/>
          </w:rPr>
          <w:t>là nhóm giải pháp của Google</w:t>
        </w:r>
      </w:ins>
      <w:r>
        <w:rPr>
          <w:rFonts w:cs="Times New Roman"/>
        </w:rPr>
        <w:t xml:space="preserve"> Maps API</w:t>
      </w:r>
      <w:ins w:id="100" w:author="Nguyen Nhat Hai" w:date="2017-12-18T08:06:00Z">
        <w:r w:rsidR="0090644F">
          <w:rPr>
            <w:rFonts w:cs="Times New Roman"/>
          </w:rPr>
          <w:t xml:space="preserve"> </w:t>
        </w:r>
        <w:r w:rsidR="0090644F" w:rsidRPr="000904D7">
          <w:rPr>
            <w:rFonts w:cs="Times New Roman"/>
          </w:rPr>
          <w:t>[1]</w:t>
        </w:r>
      </w:ins>
      <w:r w:rsidRPr="00574E02">
        <w:rPr>
          <w:rFonts w:cs="Times New Roman"/>
          <w:vertAlign w:val="superscript"/>
          <w:rPrChange w:id="101" w:author="Nguyễn Trọng Giáp" w:date="2017-12-20T08:01:00Z">
            <w:rPr>
              <w:rFonts w:cs="Times New Roman"/>
            </w:rPr>
          </w:rPrChange>
        </w:rPr>
        <w:t>,</w:t>
      </w:r>
      <w:r w:rsidRPr="003B64B2">
        <w:rPr>
          <w:rFonts w:cs="Times New Roman"/>
        </w:rPr>
        <w:t xml:space="preserve"> cụ thể</w:t>
      </w:r>
      <w:r>
        <w:rPr>
          <w:rFonts w:cs="Times New Roman"/>
        </w:rPr>
        <w:t xml:space="preserve">: </w:t>
      </w:r>
    </w:p>
    <w:p w14:paraId="7EAD211F" w14:textId="2B9E75BB" w:rsidR="00DC371E" w:rsidRPr="00CF1C76" w:rsidRDefault="00DC371E" w:rsidP="0059127F">
      <w:pPr>
        <w:pStyle w:val="ListParagraph"/>
        <w:numPr>
          <w:ilvl w:val="0"/>
          <w:numId w:val="24"/>
        </w:numPr>
        <w:rPr>
          <w:rFonts w:cs="Times New Roman"/>
        </w:rPr>
      </w:pPr>
      <w:r w:rsidRPr="00CF1C76">
        <w:rPr>
          <w:rFonts w:cs="Times New Roman"/>
        </w:rPr>
        <w:t xml:space="preserve">Dịch vụ </w:t>
      </w:r>
      <w:r w:rsidRPr="00CF1C76">
        <w:rPr>
          <w:rFonts w:cs="Times New Roman"/>
          <w:b/>
          <w:i/>
        </w:rPr>
        <w:t>Maps Android API</w:t>
      </w:r>
      <w:r w:rsidRPr="00CF1C76">
        <w:rPr>
          <w:rFonts w:cs="Times New Roman"/>
        </w:rPr>
        <w:t>:</w:t>
      </w:r>
      <w:r w:rsidR="005E305B">
        <w:rPr>
          <w:rFonts w:cs="Times New Roman"/>
        </w:rPr>
        <w:t xml:space="preserve"> </w:t>
      </w:r>
      <w:r w:rsidR="00C15CC0">
        <w:rPr>
          <w:rFonts w:cs="Times New Roman"/>
        </w:rPr>
        <w:t xml:space="preserve">Có chức năng </w:t>
      </w:r>
      <w:r w:rsidR="005E305B" w:rsidRPr="00E21583">
        <w:t xml:space="preserve">nhúng </w:t>
      </w:r>
      <w:r w:rsidR="005E305B">
        <w:t>bản đồ</w:t>
      </w:r>
      <w:r w:rsidR="005E305B" w:rsidRPr="00E21583">
        <w:t xml:space="preserve"> Google Maps vào </w:t>
      </w:r>
      <w:r w:rsidR="005E305B">
        <w:t>ứng dụng. Từ đấy các thông tin của ứng dụng sẽ được hiển thị một cách trực quan trên bản đồ</w:t>
      </w:r>
      <w:r w:rsidR="006E0BB5">
        <w:t>.</w:t>
      </w:r>
      <w:r w:rsidR="00803489">
        <w:t xml:space="preserve"> </w:t>
      </w:r>
      <w:r w:rsidR="00803489" w:rsidRPr="004B39A6">
        <w:rPr>
          <w:rPrChange w:id="102" w:author="Nguyen Nhat Hai" w:date="2017-12-18T08:07:00Z">
            <w:rPr>
              <w:vertAlign w:val="superscript"/>
            </w:rPr>
          </w:rPrChange>
        </w:rPr>
        <w:t>[4]</w:t>
      </w:r>
    </w:p>
    <w:p w14:paraId="5EB7B5D2" w14:textId="54929E95" w:rsidR="00CF1C76" w:rsidRDefault="00DC371E" w:rsidP="0059127F">
      <w:pPr>
        <w:pStyle w:val="ListParagraph"/>
        <w:numPr>
          <w:ilvl w:val="0"/>
          <w:numId w:val="24"/>
        </w:numPr>
        <w:rPr>
          <w:rFonts w:cs="Times New Roman"/>
        </w:rPr>
      </w:pPr>
      <w:r w:rsidRPr="00CF1C76">
        <w:rPr>
          <w:rFonts w:cs="Times New Roman"/>
        </w:rPr>
        <w:t xml:space="preserve">Dịch vụ </w:t>
      </w:r>
      <w:r w:rsidRPr="00CF1C76">
        <w:rPr>
          <w:rFonts w:cs="Times New Roman"/>
          <w:b/>
          <w:i/>
        </w:rPr>
        <w:t>Maps Directions API</w:t>
      </w:r>
      <w:r w:rsidRPr="00CF1C76">
        <w:rPr>
          <w:rFonts w:cs="Times New Roman"/>
        </w:rPr>
        <w:t xml:space="preserve">: Có chức năng </w:t>
      </w:r>
      <w:r w:rsidR="006E0BB5" w:rsidRPr="006E0BB5">
        <w:rPr>
          <w:rFonts w:cs="Times New Roman"/>
        </w:rPr>
        <w:t xml:space="preserve">tính toán </w:t>
      </w:r>
      <w:r w:rsidR="00E57F5E">
        <w:rPr>
          <w:rFonts w:cs="Times New Roman"/>
        </w:rPr>
        <w:t xml:space="preserve">và trả về </w:t>
      </w:r>
      <w:r w:rsidR="006E0BB5" w:rsidRPr="006E0BB5">
        <w:rPr>
          <w:rFonts w:cs="Times New Roman"/>
        </w:rPr>
        <w:t xml:space="preserve">đường đi giữa các </w:t>
      </w:r>
      <w:r w:rsidR="006E0BB5">
        <w:rPr>
          <w:rFonts w:cs="Times New Roman"/>
        </w:rPr>
        <w:t xml:space="preserve">cặp </w:t>
      </w:r>
      <w:r w:rsidR="006E0BB5" w:rsidRPr="006E0BB5">
        <w:rPr>
          <w:rFonts w:cs="Times New Roman"/>
        </w:rPr>
        <w:t>vị</w:t>
      </w:r>
      <w:r w:rsidR="00E57F5E">
        <w:rPr>
          <w:rFonts w:cs="Times New Roman"/>
        </w:rPr>
        <w:t xml:space="preserve"> trí</w:t>
      </w:r>
      <w:r w:rsidR="006E0BB5">
        <w:rPr>
          <w:rFonts w:cs="Times New Roman"/>
        </w:rPr>
        <w:t>.</w:t>
      </w:r>
      <w:r w:rsidR="00597F6A">
        <w:rPr>
          <w:rFonts w:cs="Times New Roman"/>
        </w:rPr>
        <w:t xml:space="preserve"> Chúng thường được sử dụng cho mục đích tìm đường </w:t>
      </w:r>
      <w:del w:id="103" w:author="Nguyen Nhat Hai" w:date="2017-12-18T07:54:00Z">
        <w:r w:rsidR="00597F6A" w:rsidDel="00E55573">
          <w:rPr>
            <w:rFonts w:cs="Times New Roman"/>
          </w:rPr>
          <w:delText xml:space="preserve">lái xe </w:delText>
        </w:r>
      </w:del>
      <w:ins w:id="104" w:author="Nguyen Nhat Hai" w:date="2017-12-18T07:54:00Z">
        <w:r w:rsidR="00E55573">
          <w:rPr>
            <w:rFonts w:cs="Times New Roman"/>
          </w:rPr>
          <w:t xml:space="preserve">đi </w:t>
        </w:r>
      </w:ins>
      <w:r w:rsidR="00597F6A">
        <w:rPr>
          <w:rFonts w:cs="Times New Roman"/>
        </w:rPr>
        <w:t>giữa hai vị trí</w:t>
      </w:r>
      <w:ins w:id="105" w:author="Nguyen Nhat Hai" w:date="2017-12-18T07:54:00Z">
        <w:r w:rsidR="00E55573">
          <w:rPr>
            <w:rFonts w:cs="Times New Roman"/>
          </w:rPr>
          <w:t xml:space="preserve"> trên bản đồ</w:t>
        </w:r>
      </w:ins>
      <w:r w:rsidR="00597F6A">
        <w:rPr>
          <w:rFonts w:cs="Times New Roman"/>
        </w:rPr>
        <w:t>.</w:t>
      </w:r>
    </w:p>
    <w:p w14:paraId="0001B1EF" w14:textId="3C94D9E2" w:rsidR="00DC371E" w:rsidRPr="00CF1C76" w:rsidRDefault="00DC371E" w:rsidP="0059127F">
      <w:pPr>
        <w:pStyle w:val="ListParagraph"/>
        <w:numPr>
          <w:ilvl w:val="0"/>
          <w:numId w:val="24"/>
        </w:numPr>
        <w:rPr>
          <w:rFonts w:cs="Times New Roman"/>
        </w:rPr>
      </w:pPr>
      <w:r w:rsidRPr="00CF1C76">
        <w:rPr>
          <w:rFonts w:cs="Times New Roman"/>
        </w:rPr>
        <w:t xml:space="preserve">Dịch vụ </w:t>
      </w:r>
      <w:r w:rsidRPr="00CF1C76">
        <w:rPr>
          <w:rFonts w:cs="Times New Roman"/>
          <w:b/>
          <w:i/>
        </w:rPr>
        <w:t>Maps Roads API</w:t>
      </w:r>
      <w:r w:rsidRPr="00CF1C76">
        <w:rPr>
          <w:rFonts w:cs="Times New Roman"/>
        </w:rPr>
        <w:t>: Có chức năng</w:t>
      </w:r>
      <w:r w:rsidR="00BA2822">
        <w:rPr>
          <w:rFonts w:cs="Times New Roman"/>
        </w:rPr>
        <w:t xml:space="preserve"> tinh chỉ</w:t>
      </w:r>
      <w:ins w:id="106" w:author="Nguyen Nhat Hai" w:date="2017-12-18T07:54:00Z">
        <w:r w:rsidR="00DC5D4A">
          <w:rPr>
            <w:rFonts w:cs="Times New Roman"/>
          </w:rPr>
          <w:t>nh</w:t>
        </w:r>
      </w:ins>
      <w:r w:rsidR="00BA2822">
        <w:rPr>
          <w:rFonts w:cs="Times New Roman"/>
        </w:rPr>
        <w:t xml:space="preserve"> dữ liệu đưa vào để cho chúng là con đường mà người lái xe có khả năng đi qua nhiều nhất.</w:t>
      </w:r>
    </w:p>
    <w:p w14:paraId="5C13D3B2" w14:textId="46192EB7" w:rsidR="00DC371E" w:rsidRPr="00CF1C76" w:rsidRDefault="00DC371E" w:rsidP="0059127F">
      <w:pPr>
        <w:pStyle w:val="ListParagraph"/>
        <w:numPr>
          <w:ilvl w:val="0"/>
          <w:numId w:val="24"/>
        </w:numPr>
        <w:rPr>
          <w:rFonts w:cs="Times New Roman"/>
        </w:rPr>
      </w:pPr>
      <w:r w:rsidRPr="00CF1C76">
        <w:rPr>
          <w:rFonts w:cs="Times New Roman"/>
        </w:rPr>
        <w:t xml:space="preserve">Dịch vụ </w:t>
      </w:r>
      <w:r w:rsidRPr="00CF1C76">
        <w:rPr>
          <w:rFonts w:cs="Times New Roman"/>
          <w:b/>
          <w:i/>
        </w:rPr>
        <w:t>Places API</w:t>
      </w:r>
      <w:r w:rsidRPr="00CF1C76">
        <w:rPr>
          <w:rFonts w:cs="Times New Roman"/>
        </w:rPr>
        <w:t>: Có chức năng</w:t>
      </w:r>
      <w:r w:rsidR="00220D1D">
        <w:rPr>
          <w:rFonts w:cs="Times New Roman"/>
        </w:rPr>
        <w:t xml:space="preserve"> </w:t>
      </w:r>
      <w:r w:rsidR="00220D1D">
        <w:t>t</w:t>
      </w:r>
      <w:r w:rsidR="00220D1D" w:rsidRPr="00500B2D">
        <w:t xml:space="preserve">ìm kiếm và truy xuất các thông tin </w:t>
      </w:r>
      <w:ins w:id="107" w:author="Nguyen Nhat Hai" w:date="2017-12-18T07:55:00Z">
        <w:r w:rsidR="00DC5D4A">
          <w:t xml:space="preserve">bổ sung </w:t>
        </w:r>
      </w:ins>
      <w:r w:rsidR="00220D1D">
        <w:t xml:space="preserve">dựa vào </w:t>
      </w:r>
      <w:r w:rsidR="00DC35E0">
        <w:t>thông tin tọa độ</w:t>
      </w:r>
      <w:r w:rsidR="00220D1D">
        <w:t xml:space="preserve"> của</w:t>
      </w:r>
      <w:r w:rsidR="00DC35E0">
        <w:t xml:space="preserve"> </w:t>
      </w:r>
      <w:r w:rsidR="00A2569F">
        <w:t xml:space="preserve">một </w:t>
      </w:r>
      <w:r w:rsidR="00DC35E0">
        <w:t>địa điể</w:t>
      </w:r>
      <w:r w:rsidR="00A2569F">
        <w:t>m</w:t>
      </w:r>
      <w:r w:rsidR="005B2915">
        <w:t>.</w:t>
      </w:r>
    </w:p>
    <w:p w14:paraId="7FAD4481" w14:textId="1DC24FF5" w:rsidR="00DC371E" w:rsidRDefault="001106D9" w:rsidP="00DC371E">
      <w:pPr>
        <w:rPr>
          <w:rFonts w:cs="Times New Roman"/>
        </w:rPr>
      </w:pPr>
      <w:ins w:id="108" w:author="Nguyen Nhat Hai" w:date="2017-12-18T07:55:00Z">
        <w:r>
          <w:rPr>
            <w:rFonts w:cs="Times New Roman"/>
          </w:rPr>
          <w:t xml:space="preserve">Có thể nói, </w:t>
        </w:r>
      </w:ins>
      <w:r w:rsidR="00DC371E" w:rsidRPr="003B64B2">
        <w:rPr>
          <w:rFonts w:cs="Times New Roman"/>
        </w:rPr>
        <w:t>Google Maps là nền tảng đáng tin cậy và được sử dụng bởi rất nhiều nhà phát triển khi muốn cài đặt các tính năng liên quan đến bản đồ.</w:t>
      </w:r>
      <w:ins w:id="109" w:author="Nguyen Nhat Hai" w:date="2017-12-18T07:55:00Z">
        <w:r>
          <w:rPr>
            <w:rFonts w:cs="Times New Roman"/>
          </w:rPr>
          <w:t xml:space="preserve"> Chính vì vậy, sinh viên đã quyết định sử dụng nền tảng này trong ứng dụng của mình.</w:t>
        </w:r>
      </w:ins>
    </w:p>
    <w:p w14:paraId="352A05B2" w14:textId="1C812958" w:rsidR="00DC371E" w:rsidRPr="009C2190" w:rsidRDefault="0035593B" w:rsidP="00DC371E">
      <w:pPr>
        <w:pStyle w:val="Heading3"/>
      </w:pPr>
      <w:bookmarkStart w:id="110" w:name="_Toc501533369"/>
      <w:ins w:id="111" w:author="Nguyen Nhat Hai" w:date="2017-12-19T09:16:00Z">
        <w:r>
          <w:t>Gi</w:t>
        </w:r>
      </w:ins>
      <w:ins w:id="112" w:author="Nguyen Nhat Hai" w:date="2017-12-19T09:17:00Z">
        <w:r>
          <w:t xml:space="preserve">ải pháp cho </w:t>
        </w:r>
      </w:ins>
      <w:del w:id="113" w:author="Nguyen Nhat Hai" w:date="2017-12-19T09:16:00Z">
        <w:r w:rsidR="00C51C6C" w:rsidDel="0035593B">
          <w:delText>Về</w:delText>
        </w:r>
        <w:r w:rsidR="00DC371E" w:rsidRPr="009C2190" w:rsidDel="0035593B">
          <w:delText xml:space="preserve"> </w:delText>
        </w:r>
      </w:del>
      <w:ins w:id="114" w:author="Nguyen Nhat Hai" w:date="2017-12-19T09:17:00Z">
        <w:r>
          <w:t>t</w:t>
        </w:r>
      </w:ins>
      <w:del w:id="115" w:author="Nguyen Nhat Hai" w:date="2017-12-19T09:16:00Z">
        <w:r w:rsidR="00DC371E" w:rsidRPr="009C2190" w:rsidDel="0035593B">
          <w:delText>t</w:delText>
        </w:r>
      </w:del>
      <w:r w:rsidR="00DC371E" w:rsidRPr="009C2190">
        <w:t xml:space="preserve">ính năng thông báo – </w:t>
      </w:r>
      <w:r w:rsidR="00CF1C76">
        <w:t>n</w:t>
      </w:r>
      <w:r w:rsidR="00DC371E" w:rsidRPr="009C2190">
        <w:t>otification</w:t>
      </w:r>
      <w:bookmarkEnd w:id="110"/>
    </w:p>
    <w:p w14:paraId="282948D2" w14:textId="0DD912ED" w:rsidR="00DC371E" w:rsidRDefault="00DC371E" w:rsidP="00DC371E">
      <w:pPr>
        <w:rPr>
          <w:rFonts w:cs="Times New Roman"/>
        </w:rPr>
      </w:pPr>
      <w:del w:id="116" w:author="Nguyen Nhat Hai" w:date="2017-12-18T07:56:00Z">
        <w:r w:rsidDel="00CB38AB">
          <w:rPr>
            <w:rFonts w:cs="Times New Roman"/>
          </w:rPr>
          <w:delText xml:space="preserve">Bên cạnh đó, </w:delText>
        </w:r>
      </w:del>
      <w:ins w:id="117" w:author="Nguyen Nhat Hai" w:date="2017-12-18T07:56:00Z">
        <w:r w:rsidR="00CB38AB">
          <w:rPr>
            <w:rFonts w:cs="Times New Roman"/>
          </w:rPr>
          <w:t xml:space="preserve">Một ứng dụng liên quan đến thiết bị thông tin di động cần phải có chức năng thông báo, cảnh báo cho người dùng. </w:t>
        </w:r>
      </w:ins>
      <w:ins w:id="118" w:author="Nguyen Nhat Hai" w:date="2017-12-18T07:57:00Z">
        <w:r w:rsidR="00B142B0">
          <w:rPr>
            <w:rFonts w:cs="Times New Roman"/>
          </w:rPr>
          <w:t xml:space="preserve">Trong đồ án nay, </w:t>
        </w:r>
      </w:ins>
      <w:r>
        <w:rPr>
          <w:rFonts w:cs="Times New Roman"/>
        </w:rPr>
        <w:t xml:space="preserve">hệ thống </w:t>
      </w:r>
      <w:ins w:id="119" w:author="Nguyen Nhat Hai" w:date="2017-12-18T07:57:00Z">
        <w:r w:rsidR="00B142B0">
          <w:rPr>
            <w:rFonts w:cs="Times New Roman"/>
          </w:rPr>
          <w:t xml:space="preserve">mà sinh viên xây dựng cũng có chức năng </w:t>
        </w:r>
      </w:ins>
      <w:del w:id="120" w:author="Nguyen Nhat Hai" w:date="2017-12-18T07:57:00Z">
        <w:r w:rsidDel="00B142B0">
          <w:rPr>
            <w:rFonts w:cs="Times New Roman"/>
          </w:rPr>
          <w:delText>cung cấp</w:delText>
        </w:r>
        <w:r w:rsidR="00CF1C76" w:rsidDel="00B142B0">
          <w:rPr>
            <w:rFonts w:cs="Times New Roman"/>
          </w:rPr>
          <w:delText xml:space="preserve"> </w:delText>
        </w:r>
        <w:r w:rsidDel="00B142B0">
          <w:rPr>
            <w:rFonts w:cs="Times New Roman"/>
          </w:rPr>
          <w:delText xml:space="preserve">chức năng </w:delText>
        </w:r>
      </w:del>
      <w:r>
        <w:rPr>
          <w:rFonts w:cs="Times New Roman"/>
        </w:rPr>
        <w:t xml:space="preserve">gửi thông báo </w:t>
      </w:r>
      <w:ins w:id="121" w:author="Nguyen Nhat Hai" w:date="2017-12-18T07:57:00Z">
        <w:r w:rsidR="00B142B0">
          <w:rPr>
            <w:rFonts w:cs="Times New Roman"/>
          </w:rPr>
          <w:t xml:space="preserve">cần thiết </w:t>
        </w:r>
      </w:ins>
      <w:r>
        <w:rPr>
          <w:rFonts w:cs="Times New Roman"/>
        </w:rPr>
        <w:t xml:space="preserve">tới người dùng, hệ thống sử dụng </w:t>
      </w:r>
      <w:bookmarkStart w:id="122" w:name="_Hlk501150518"/>
      <w:r w:rsidR="00712DBF">
        <w:rPr>
          <w:rFonts w:cs="Times New Roman"/>
        </w:rPr>
        <w:t>dịch vụ gửi thông báo</w:t>
      </w:r>
      <w:r w:rsidR="00C06709">
        <w:rPr>
          <w:rFonts w:cs="Times New Roman"/>
        </w:rPr>
        <w:t xml:space="preserve"> </w:t>
      </w:r>
      <w:r w:rsidRPr="00C06709">
        <w:rPr>
          <w:rFonts w:cs="Times New Roman"/>
        </w:rPr>
        <w:t>Firebase Cloud Messaging</w:t>
      </w:r>
      <w:bookmarkEnd w:id="122"/>
      <w:r w:rsidR="00D11953">
        <w:rPr>
          <w:rFonts w:cs="Times New Roman"/>
        </w:rPr>
        <w:t>.</w:t>
      </w:r>
    </w:p>
    <w:p w14:paraId="48FFCE79" w14:textId="06950C47" w:rsidR="00C06709" w:rsidRPr="000E6A60" w:rsidRDefault="00C06709" w:rsidP="00DC371E">
      <w:pPr>
        <w:rPr>
          <w:rFonts w:cs="Times New Roman"/>
          <w:i/>
        </w:rPr>
      </w:pPr>
      <w:r w:rsidRPr="000E6A60">
        <w:rPr>
          <w:rFonts w:cs="Times New Roman"/>
          <w:i/>
        </w:rPr>
        <w:t xml:space="preserve">Firebase Cloud Messaging (FCM) </w:t>
      </w:r>
      <w:del w:id="123" w:author="Nguyen Nhat Hai" w:date="2017-12-18T07:57:00Z">
        <w:r w:rsidR="00D11953" w:rsidRPr="000E6A60" w:rsidDel="00662762">
          <w:rPr>
            <w:rFonts w:cs="Times New Roman"/>
            <w:i/>
          </w:rPr>
          <w:delText xml:space="preserve">cũng </w:delText>
        </w:r>
      </w:del>
      <w:r w:rsidRPr="000E6A60">
        <w:rPr>
          <w:rFonts w:cs="Times New Roman"/>
          <w:i/>
        </w:rPr>
        <w:t>là một dịch vụ miễn phí của Google. Thông qua FCM, nhà phát triển ứng dụng có thể gửi thông điệp một cách nhanh chóng, an toàn tới các thiết bị cài đặt ứng dụng của họ.</w:t>
      </w:r>
      <w:r w:rsidRPr="00484DA9">
        <w:rPr>
          <w:rFonts w:cs="Times New Roman"/>
          <w:rPrChange w:id="124" w:author="Nguyễn Trọng Giáp" w:date="2017-12-20T08:07:00Z">
            <w:rPr>
              <w:rFonts w:cs="Times New Roman"/>
              <w:i/>
              <w:vertAlign w:val="superscript"/>
            </w:rPr>
          </w:rPrChange>
        </w:rPr>
        <w:t xml:space="preserve"> [2]</w:t>
      </w:r>
    </w:p>
    <w:p w14:paraId="443A6B97" w14:textId="2259F456" w:rsidR="00DC371E" w:rsidRPr="00BE01BE" w:rsidRDefault="00C51C6C" w:rsidP="00DC371E">
      <w:pPr>
        <w:pStyle w:val="Heading3"/>
      </w:pPr>
      <w:del w:id="125" w:author="Nguyen Nhat Hai" w:date="2017-12-19T09:17:00Z">
        <w:r w:rsidDel="00E670B6">
          <w:lastRenderedPageBreak/>
          <w:delText>Về</w:delText>
        </w:r>
      </w:del>
      <w:bookmarkStart w:id="126" w:name="_Toc501533370"/>
      <w:ins w:id="127" w:author="Nguyen Nhat Hai" w:date="2017-12-19T09:17:00Z">
        <w:r w:rsidR="00E670B6">
          <w:t>Giải pháp cho</w:t>
        </w:r>
      </w:ins>
      <w:r w:rsidR="00DC371E" w:rsidRPr="00BE01BE">
        <w:t xml:space="preserve"> tính năng xác thực qua điện thoại</w:t>
      </w:r>
      <w:bookmarkEnd w:id="126"/>
    </w:p>
    <w:p w14:paraId="103E5161" w14:textId="2B90A1C4" w:rsidR="00DC371E" w:rsidRDefault="00C97906" w:rsidP="00DC371E">
      <w:pPr>
        <w:rPr>
          <w:rFonts w:cs="Times New Roman"/>
        </w:rPr>
      </w:pPr>
      <w:ins w:id="128" w:author="Nguyen Nhat Hai" w:date="2017-12-18T07:58:00Z">
        <w:r>
          <w:rPr>
            <w:rFonts w:cs="Times New Roman"/>
          </w:rPr>
          <w:t xml:space="preserve">Hệ thống không chỉ cho phép tra cứu các dịch vụ mà còn nhắm tới mục tiêu cung cấp các dịch vụ (có phí hay </w:t>
        </w:r>
      </w:ins>
      <w:ins w:id="129" w:author="Nguyen Nhat Hai" w:date="2017-12-18T07:59:00Z">
        <w:r>
          <w:rPr>
            <w:rFonts w:cs="Times New Roman"/>
          </w:rPr>
          <w:t xml:space="preserve">miễn phí) tới người dùng. </w:t>
        </w:r>
        <w:r w:rsidR="008B3C50">
          <w:rPr>
            <w:rFonts w:cs="Times New Roman"/>
          </w:rPr>
          <w:t xml:space="preserve">Chính vì vậy, yêu cầu của hệ thống đòi hỏi phải thực hiện tốt việc xác thực người dùng. Một giải pháp tốt và hay được </w:t>
        </w:r>
      </w:ins>
      <w:del w:id="130" w:author="Nguyen Nhat Hai" w:date="2017-12-18T07:59:00Z">
        <w:r w:rsidR="00DC371E" w:rsidDel="008B3C50">
          <w:rPr>
            <w:rFonts w:cs="Times New Roman"/>
          </w:rPr>
          <w:delText xml:space="preserve">Bởi vì hiện nay mỗi người đều sỡ hữu ít nhất một số điện thoại cho bản thân, </w:delText>
        </w:r>
      </w:del>
      <w:r w:rsidR="00DC371E">
        <w:rPr>
          <w:rFonts w:cs="Times New Roman"/>
        </w:rPr>
        <w:t xml:space="preserve">các hệ thống hiện nay thường tiến hành </w:t>
      </w:r>
      <w:ins w:id="131" w:author="Nguyen Nhat Hai" w:date="2017-12-18T08:00:00Z">
        <w:r w:rsidR="008B3C50">
          <w:rPr>
            <w:rFonts w:cs="Times New Roman"/>
          </w:rPr>
          <w:t xml:space="preserve">là </w:t>
        </w:r>
      </w:ins>
      <w:r w:rsidR="00DC371E">
        <w:rPr>
          <w:rFonts w:cs="Times New Roman"/>
        </w:rPr>
        <w:t xml:space="preserve">xác thực dựa trên số điện thoại di động cá nhân. Để thực hiện tính năng này, hiện nay có một số giải pháp của bên thứ 3, trong đó giải pháp dùng Nexmo API là một lựa chọn giải pháp tốt, đáp ứng được yêu cầu bài toán. </w:t>
      </w:r>
    </w:p>
    <w:p w14:paraId="199A7E64" w14:textId="1C54BD0C" w:rsidR="00FA7971" w:rsidRPr="00F6286C" w:rsidRDefault="00FA7971" w:rsidP="00DC371E">
      <w:pPr>
        <w:rPr>
          <w:i/>
        </w:rPr>
      </w:pPr>
      <w:r w:rsidRPr="00F6286C">
        <w:rPr>
          <w:i/>
        </w:rPr>
        <w:t xml:space="preserve">Nexmo API là </w:t>
      </w:r>
      <w:r w:rsidR="00F6286C" w:rsidRPr="00F6286C">
        <w:rPr>
          <w:i/>
        </w:rPr>
        <w:t xml:space="preserve">dịch vụ bên thứ ba </w:t>
      </w:r>
      <w:r w:rsidRPr="00F6286C">
        <w:rPr>
          <w:i/>
        </w:rPr>
        <w:t xml:space="preserve">cung cấp các </w:t>
      </w:r>
      <w:r w:rsidR="00F6286C">
        <w:rPr>
          <w:i/>
        </w:rPr>
        <w:t xml:space="preserve">dịch vụ </w:t>
      </w:r>
      <w:r w:rsidRPr="00F6286C">
        <w:rPr>
          <w:i/>
        </w:rPr>
        <w:t>truyền thông. Cho phép nhà phát triển có thể xây dựng các ứng dụng truyền thông như tin nhắn SMS, đàm thoại, chat…</w:t>
      </w:r>
      <w:r w:rsidR="00F6286C" w:rsidRPr="00F6286C">
        <w:rPr>
          <w:i/>
        </w:rPr>
        <w:t xml:space="preserve"> Và đặc biệt trong</w:t>
      </w:r>
      <w:r w:rsidR="00F6286C">
        <w:rPr>
          <w:i/>
        </w:rPr>
        <w:t xml:space="preserve"> dịch vụ xác thực người dùng</w:t>
      </w:r>
      <w:r w:rsidR="0090354A">
        <w:rPr>
          <w:i/>
        </w:rPr>
        <w:t xml:space="preserve"> thông qua số điện thoại</w:t>
      </w:r>
      <w:r w:rsidR="00F6286C">
        <w:rPr>
          <w:i/>
        </w:rPr>
        <w:t xml:space="preserve">. </w:t>
      </w:r>
      <w:r w:rsidR="00D8730C" w:rsidRPr="00AE1392">
        <w:rPr>
          <w:rPrChange w:id="132" w:author="Nguyễn Trọng Giáp" w:date="2017-12-20T08:07:00Z">
            <w:rPr>
              <w:i/>
              <w:vertAlign w:val="superscript"/>
            </w:rPr>
          </w:rPrChange>
        </w:rPr>
        <w:t>[3]</w:t>
      </w:r>
    </w:p>
    <w:p w14:paraId="344779C5" w14:textId="7A3AA71E" w:rsidR="00DC371E" w:rsidRPr="00F07A28" w:rsidRDefault="00AF1D10" w:rsidP="00DC371E">
      <w:pPr>
        <w:pStyle w:val="Heading3"/>
      </w:pPr>
      <w:bookmarkStart w:id="133" w:name="_Toc501533371"/>
      <w:ins w:id="134" w:author="Nguyễn Trọng Giáp" w:date="2017-12-20T07:59:00Z">
        <w:r>
          <w:t>Giải pháp cho</w:t>
        </w:r>
        <w:r w:rsidRPr="00BE01BE">
          <w:t xml:space="preserve"> </w:t>
        </w:r>
      </w:ins>
      <w:del w:id="135" w:author="Nguyễn Trọng Giáp" w:date="2017-12-20T07:59:00Z">
        <w:r w:rsidR="00C51C6C" w:rsidDel="00AF1D10">
          <w:delText>Về</w:delText>
        </w:r>
        <w:r w:rsidR="00DC371E" w:rsidRPr="00F07A28" w:rsidDel="00AF1D10">
          <w:delText xml:space="preserve"> </w:delText>
        </w:r>
      </w:del>
      <w:r w:rsidR="00DC371E" w:rsidRPr="00F07A28">
        <w:t>tính năng lưu trữ và quản lý tập tin</w:t>
      </w:r>
      <w:bookmarkEnd w:id="133"/>
    </w:p>
    <w:p w14:paraId="35174592" w14:textId="280D3307" w:rsidR="00DC371E" w:rsidRDefault="00DC371E" w:rsidP="00DC371E">
      <w:pPr>
        <w:rPr>
          <w:rFonts w:cs="Times New Roman"/>
        </w:rPr>
      </w:pPr>
      <w:r>
        <w:rPr>
          <w:rFonts w:cs="Times New Roman"/>
        </w:rPr>
        <w:t>Vì hệ thống cho phép cung cấp các dịch vụ liên quan đến đỗ xe, rửa xe… trong đó yêu cầu cung cấp các hình ảnh, mô tả cụ thể, do đó cần phải</w:t>
      </w:r>
      <w:ins w:id="136" w:author="Nguyen Nhat Hai" w:date="2017-12-18T08:00:00Z">
        <w:r w:rsidR="00E45C26">
          <w:rPr>
            <w:rFonts w:cs="Times New Roman"/>
          </w:rPr>
          <w:t xml:space="preserve"> có giải pháp tốt để</w:t>
        </w:r>
      </w:ins>
      <w:r>
        <w:rPr>
          <w:rFonts w:cs="Times New Roman"/>
        </w:rPr>
        <w:t xml:space="preserve"> lưu trữ các tập tin, các file hình ảnh. Để thực hiện điều đó, hệ thống sẽ sử dụng giải pháp do AWS (Amazon Web Service) cung cấp, cụ thể là sử dụng dịch vụ Amazon S3 (Simple Storage Service) lưu trữ và quản lý tập tin (thường là dạng dạng ảnh) mà người dùng gửi lên hệ thống.</w:t>
      </w:r>
    </w:p>
    <w:p w14:paraId="7606B679" w14:textId="25D3C61B" w:rsidR="005E27EC" w:rsidRDefault="005E27EC" w:rsidP="00DC371E">
      <w:pPr>
        <w:rPr>
          <w:rFonts w:cs="Times New Roman"/>
        </w:rPr>
      </w:pPr>
      <w:r>
        <w:rPr>
          <w:rFonts w:cs="Times New Roman"/>
        </w:rPr>
        <w:t>N</w:t>
      </w:r>
      <w:r w:rsidRPr="005E27EC">
        <w:rPr>
          <w:rFonts w:cs="Times New Roman"/>
        </w:rPr>
        <w:t xml:space="preserve">hược điểm của việc lưu </w:t>
      </w:r>
      <w:ins w:id="137" w:author="Nguyen Nhat Hai" w:date="2017-12-18T08:00:00Z">
        <w:r w:rsidR="001403B3">
          <w:rPr>
            <w:rFonts w:cs="Times New Roman"/>
          </w:rPr>
          <w:t xml:space="preserve">trữ </w:t>
        </w:r>
      </w:ins>
      <w:r w:rsidRPr="005E27EC">
        <w:rPr>
          <w:rFonts w:cs="Times New Roman"/>
        </w:rPr>
        <w:t>file trên host</w:t>
      </w:r>
      <w:ins w:id="138" w:author="Nguyen Nhat Hai" w:date="2017-12-18T08:00:00Z">
        <w:r w:rsidR="001403B3">
          <w:rPr>
            <w:rFonts w:cs="Times New Roman"/>
          </w:rPr>
          <w:t xml:space="preserve"> của website</w:t>
        </w:r>
      </w:ins>
      <w:r w:rsidRPr="005E27EC">
        <w:rPr>
          <w:rFonts w:cs="Times New Roman"/>
        </w:rPr>
        <w:t xml:space="preserve"> là </w:t>
      </w:r>
      <w:del w:id="139" w:author="Nguyen Nhat Hai" w:date="2017-12-18T08:01:00Z">
        <w:r w:rsidRPr="005E27EC" w:rsidDel="001403B3">
          <w:rPr>
            <w:rFonts w:cs="Times New Roman"/>
          </w:rPr>
          <w:delText xml:space="preserve">nó </w:delText>
        </w:r>
      </w:del>
      <w:r w:rsidRPr="005E27EC">
        <w:rPr>
          <w:rFonts w:cs="Times New Roman"/>
        </w:rPr>
        <w:t xml:space="preserve">rất tốn băng thông </w:t>
      </w:r>
      <w:ins w:id="140" w:author="Nguyen Nhat Hai" w:date="2017-12-18T08:01:00Z">
        <w:r w:rsidR="001403B3">
          <w:rPr>
            <w:rFonts w:cs="Times New Roman"/>
          </w:rPr>
          <w:t xml:space="preserve">của hệ thống </w:t>
        </w:r>
      </w:ins>
      <w:r w:rsidRPr="005E27EC">
        <w:rPr>
          <w:rFonts w:cs="Times New Roman"/>
        </w:rPr>
        <w:t xml:space="preserve">khi </w:t>
      </w:r>
      <w:r w:rsidR="00257D31">
        <w:rPr>
          <w:rFonts w:cs="Times New Roman"/>
        </w:rPr>
        <w:t>chúng ta</w:t>
      </w:r>
      <w:r w:rsidRPr="005E27EC">
        <w:rPr>
          <w:rFonts w:cs="Times New Roman"/>
        </w:rPr>
        <w:t xml:space="preserve"> </w:t>
      </w:r>
      <w:del w:id="141" w:author="Nguyen Nhat Hai" w:date="2017-12-18T08:01:00Z">
        <w:r w:rsidRPr="005E27EC" w:rsidDel="001403B3">
          <w:rPr>
            <w:rFonts w:cs="Times New Roman"/>
          </w:rPr>
          <w:delText xml:space="preserve">đã </w:delText>
        </w:r>
      </w:del>
      <w:r w:rsidRPr="005E27EC">
        <w:rPr>
          <w:rFonts w:cs="Times New Roman"/>
        </w:rPr>
        <w:t>có nhiều hình ảnh hoặc nhiều lượt truy cập.</w:t>
      </w:r>
      <w:r w:rsidR="00987E35">
        <w:rPr>
          <w:rFonts w:cs="Times New Roman"/>
        </w:rPr>
        <w:t xml:space="preserve"> Việc k</w:t>
      </w:r>
      <w:r w:rsidR="00987E35" w:rsidRPr="00987E35">
        <w:rPr>
          <w:rFonts w:cs="Times New Roman"/>
        </w:rPr>
        <w:t>hó backup nếu dung lượng ngày càng lớn</w:t>
      </w:r>
      <w:r w:rsidR="00987E35">
        <w:rPr>
          <w:rFonts w:cs="Times New Roman"/>
        </w:rPr>
        <w:t xml:space="preserve"> cũng như tốn</w:t>
      </w:r>
      <w:ins w:id="142" w:author="Nguyen Nhat Hai" w:date="2017-12-18T08:02:00Z">
        <w:r w:rsidR="001403B3">
          <w:rPr>
            <w:rFonts w:cs="Times New Roman"/>
          </w:rPr>
          <w:t xml:space="preserve"> tài nguyên tính toán</w:t>
        </w:r>
      </w:ins>
      <w:r w:rsidR="00987E35">
        <w:rPr>
          <w:rFonts w:cs="Times New Roman"/>
        </w:rPr>
        <w:t xml:space="preserve"> </w:t>
      </w:r>
      <w:r w:rsidR="00987E35" w:rsidRPr="00987E35">
        <w:rPr>
          <w:rFonts w:cs="Times New Roman"/>
        </w:rPr>
        <w:t xml:space="preserve">CPU của </w:t>
      </w:r>
      <w:del w:id="143" w:author="Nguyen Nhat Hai" w:date="2017-12-18T08:01:00Z">
        <w:r w:rsidR="00987E35" w:rsidRPr="00987E35" w:rsidDel="001403B3">
          <w:rPr>
            <w:rFonts w:cs="Times New Roman"/>
          </w:rPr>
          <w:delText xml:space="preserve">host </w:delText>
        </w:r>
      </w:del>
      <w:ins w:id="144" w:author="Nguyen Nhat Hai" w:date="2017-12-18T08:01:00Z">
        <w:r w:rsidR="001403B3">
          <w:rPr>
            <w:rFonts w:cs="Times New Roman"/>
          </w:rPr>
          <w:t xml:space="preserve">máy chủ </w:t>
        </w:r>
      </w:ins>
      <w:r w:rsidR="00987E35" w:rsidRPr="00987E35">
        <w:rPr>
          <w:rFonts w:cs="Times New Roman"/>
        </w:rPr>
        <w:t xml:space="preserve">vì nó sẽ </w:t>
      </w:r>
      <w:del w:id="145" w:author="Nguyen Nhat Hai" w:date="2017-12-18T08:02:00Z">
        <w:r w:rsidR="00987E35" w:rsidRPr="00987E35" w:rsidDel="001403B3">
          <w:rPr>
            <w:rFonts w:cs="Times New Roman"/>
          </w:rPr>
          <w:delText xml:space="preserve">tốn tài nguyên </w:delText>
        </w:r>
      </w:del>
      <w:ins w:id="146" w:author="Nguyen Nhat Hai" w:date="2017-12-18T08:02:00Z">
        <w:r w:rsidR="001403B3">
          <w:rPr>
            <w:rFonts w:cs="Times New Roman"/>
          </w:rPr>
          <w:t xml:space="preserve">phải thực hiện việc </w:t>
        </w:r>
      </w:ins>
      <w:del w:id="147" w:author="Nguyen Nhat Hai" w:date="2017-12-18T08:02:00Z">
        <w:r w:rsidR="00987E35" w:rsidRPr="00987E35" w:rsidDel="001403B3">
          <w:rPr>
            <w:rFonts w:cs="Times New Roman"/>
          </w:rPr>
          <w:delText xml:space="preserve">khi </w:delText>
        </w:r>
      </w:del>
      <w:ins w:id="148" w:author="Nguyen Nhat Hai" w:date="2017-12-18T08:02:00Z">
        <w:r w:rsidR="001403B3">
          <w:rPr>
            <w:rFonts w:cs="Times New Roman"/>
          </w:rPr>
          <w:t>tìm kiếm, dò</w:t>
        </w:r>
      </w:ins>
      <w:del w:id="149" w:author="Nguyen Nhat Hai" w:date="2017-12-18T08:02:00Z">
        <w:r w:rsidR="00987E35" w:rsidRPr="00987E35" w:rsidDel="001403B3">
          <w:rPr>
            <w:rFonts w:cs="Times New Roman"/>
          </w:rPr>
          <w:delText>dò</w:delText>
        </w:r>
      </w:del>
      <w:r w:rsidR="00987E35" w:rsidRPr="00987E35">
        <w:rPr>
          <w:rFonts w:cs="Times New Roman"/>
        </w:rPr>
        <w:t xml:space="preserve"> file</w:t>
      </w:r>
      <w:ins w:id="150" w:author="Nguyen Nhat Hai" w:date="2017-12-18T08:02:00Z">
        <w:r w:rsidR="001403B3">
          <w:rPr>
            <w:rFonts w:cs="Times New Roman"/>
          </w:rPr>
          <w:t xml:space="preserve"> được lưu</w:t>
        </w:r>
      </w:ins>
      <w:r w:rsidR="00987E35">
        <w:rPr>
          <w:rFonts w:cs="Times New Roman"/>
        </w:rPr>
        <w:t xml:space="preserve">. </w:t>
      </w:r>
      <w:del w:id="151" w:author="Nguyen Nhat Hai" w:date="2017-12-18T08:02:00Z">
        <w:r w:rsidR="00257D31" w:rsidDel="001403B3">
          <w:rPr>
            <w:rFonts w:cs="Times New Roman"/>
          </w:rPr>
          <w:delText xml:space="preserve">Thì </w:delText>
        </w:r>
      </w:del>
      <w:ins w:id="152" w:author="Nguyen Nhat Hai" w:date="2017-12-18T08:02:00Z">
        <w:r w:rsidR="001403B3">
          <w:rPr>
            <w:rFonts w:cs="Times New Roman"/>
          </w:rPr>
          <w:t xml:space="preserve">Hiện nay, </w:t>
        </w:r>
      </w:ins>
      <w:r w:rsidR="00257D31">
        <w:rPr>
          <w:rFonts w:cs="Times New Roman"/>
        </w:rPr>
        <w:t>A</w:t>
      </w:r>
      <w:r w:rsidR="00987E35">
        <w:rPr>
          <w:rFonts w:cs="Times New Roman"/>
        </w:rPr>
        <w:t>mazon S3 là giải pháp tốt</w:t>
      </w:r>
      <w:ins w:id="153" w:author="Nguyen Nhat Hai" w:date="2017-12-18T08:02:00Z">
        <w:r w:rsidR="003E4709">
          <w:rPr>
            <w:rFonts w:cs="Times New Roman"/>
          </w:rPr>
          <w:t>, hay đ</w:t>
        </w:r>
      </w:ins>
      <w:ins w:id="154" w:author="Nguyen Nhat Hai" w:date="2017-12-18T08:03:00Z">
        <w:r w:rsidR="003E4709">
          <w:rPr>
            <w:rFonts w:cs="Times New Roman"/>
          </w:rPr>
          <w:t>ược dùng</w:t>
        </w:r>
      </w:ins>
      <w:r w:rsidR="00987E35">
        <w:rPr>
          <w:rFonts w:cs="Times New Roman"/>
        </w:rPr>
        <w:t xml:space="preserve"> cho vấn đề này bởi các đặc điểm ưu trội của nó.</w:t>
      </w:r>
    </w:p>
    <w:p w14:paraId="7598B42D" w14:textId="28AD7D4A" w:rsidR="00DC371E" w:rsidRPr="008B425F" w:rsidRDefault="00987E35" w:rsidP="00DC371E">
      <w:pPr>
        <w:rPr>
          <w:rFonts w:cs="Times New Roman"/>
        </w:rPr>
      </w:pPr>
      <w:r>
        <w:rPr>
          <w:rFonts w:cs="Times New Roman"/>
        </w:rPr>
        <w:t>Phần giới thiệu</w:t>
      </w:r>
      <w:ins w:id="155" w:author="Nguyen Nhat Hai" w:date="2017-12-18T08:03:00Z">
        <w:r w:rsidR="00D22540">
          <w:rPr>
            <w:rFonts w:cs="Times New Roman"/>
          </w:rPr>
          <w:t>, phân tích</w:t>
        </w:r>
      </w:ins>
      <w:r>
        <w:rPr>
          <w:rFonts w:cs="Times New Roman"/>
        </w:rPr>
        <w:t xml:space="preserve"> chi tiết hơn </w:t>
      </w:r>
      <w:ins w:id="156" w:author="Nguyen Nhat Hai" w:date="2017-12-18T08:03:00Z">
        <w:r w:rsidR="00D22540">
          <w:rPr>
            <w:rFonts w:cs="Times New Roman"/>
          </w:rPr>
          <w:t xml:space="preserve">về các giải pháp công nghệ </w:t>
        </w:r>
      </w:ins>
      <w:r>
        <w:rPr>
          <w:rFonts w:cs="Times New Roman"/>
        </w:rPr>
        <w:t xml:space="preserve">sẽ được trình bày ở </w:t>
      </w:r>
      <w:del w:id="157" w:author="Nguyen Nhat Hai" w:date="2017-12-18T08:03:00Z">
        <w:r w:rsidDel="00741513">
          <w:rPr>
            <w:rFonts w:cs="Times New Roman"/>
          </w:rPr>
          <w:delText xml:space="preserve">phần </w:delText>
        </w:r>
      </w:del>
      <w:ins w:id="158" w:author="Nguyen Nhat Hai" w:date="2017-12-18T08:03:00Z">
        <w:r w:rsidR="00741513">
          <w:rPr>
            <w:rFonts w:cs="Times New Roman"/>
          </w:rPr>
          <w:t xml:space="preserve">chương </w:t>
        </w:r>
      </w:ins>
      <w:r>
        <w:rPr>
          <w:rFonts w:cs="Times New Roman"/>
        </w:rPr>
        <w:t>tiếp theo.</w:t>
      </w:r>
    </w:p>
    <w:p w14:paraId="7E45197B" w14:textId="77777777" w:rsidR="00DC371E" w:rsidRPr="001E0E0E" w:rsidRDefault="00DC371E" w:rsidP="00DC371E">
      <w:pPr>
        <w:rPr>
          <w:rFonts w:eastAsiaTheme="majorEastAsia" w:cs="Times New Roman"/>
          <w:b/>
          <w:bCs/>
          <w:sz w:val="32"/>
          <w:szCs w:val="32"/>
        </w:rPr>
      </w:pPr>
      <w:r>
        <w:rPr>
          <w:rFonts w:cs="Times New Roman"/>
        </w:rPr>
        <w:br w:type="page"/>
      </w:r>
    </w:p>
    <w:p w14:paraId="3BEF7CB2" w14:textId="607E61C1" w:rsidR="00DC371E" w:rsidRDefault="0091689A" w:rsidP="00DC371E">
      <w:pPr>
        <w:pStyle w:val="Heading1"/>
        <w:spacing w:before="120" w:beforeAutospacing="0" w:after="120" w:afterAutospacing="0"/>
      </w:pPr>
      <w:bookmarkStart w:id="159" w:name="_Toc501533372"/>
      <w:bookmarkStart w:id="160" w:name="_Toc500683529"/>
      <w:ins w:id="161" w:author="Nguyen Nhat Hai" w:date="2017-12-19T09:17:00Z">
        <w:r>
          <w:lastRenderedPageBreak/>
          <w:t xml:space="preserve">NGHIÊN </w:t>
        </w:r>
      </w:ins>
      <w:ins w:id="162" w:author="Nguyen Nhat Hai" w:date="2017-12-19T09:18:00Z">
        <w:r>
          <w:t xml:space="preserve">CỨU CÁC GIẢI PHÁP </w:t>
        </w:r>
      </w:ins>
      <w:r w:rsidR="00DC371E" w:rsidRPr="00360C3E">
        <w:t>CÔNG NGHỆ</w:t>
      </w:r>
      <w:bookmarkEnd w:id="159"/>
      <w:r w:rsidR="00DC371E" w:rsidRPr="00360C3E">
        <w:t xml:space="preserve"> </w:t>
      </w:r>
      <w:del w:id="163" w:author="Nguyen Nhat Hai" w:date="2017-12-19T09:18:00Z">
        <w:r w:rsidR="00DC371E" w:rsidRPr="00360C3E" w:rsidDel="0091689A">
          <w:delText>SỬ DỤNG</w:delText>
        </w:r>
      </w:del>
      <w:bookmarkEnd w:id="160"/>
    </w:p>
    <w:p w14:paraId="6D8F79A0" w14:textId="6B72B64E" w:rsidR="00DC371E" w:rsidRDefault="00DC371E" w:rsidP="00DC371E">
      <w:r>
        <w:t xml:space="preserve">Như đã trình bày tóm tắt trong phần phân tích một số định hướng giải pháp công nghệ ở trên, Chương </w:t>
      </w:r>
      <w:del w:id="164" w:author="Nguyễn Trọng Giáp" w:date="2017-12-20T08:41:00Z">
        <w:r w:rsidDel="00F22818">
          <w:delText xml:space="preserve">2 </w:delText>
        </w:r>
      </w:del>
      <w:ins w:id="165" w:author="Nguyễn Trọng Giáp" w:date="2017-12-20T08:41:00Z">
        <w:r w:rsidR="00F22818">
          <w:t xml:space="preserve">này </w:t>
        </w:r>
      </w:ins>
      <w:r>
        <w:t>sẽ tập trung vào phân tích và giải thích rõ các giải pháp</w:t>
      </w:r>
      <w:ins w:id="166" w:author="Nguyen Nhat Hai" w:date="2017-12-18T08:04:00Z">
        <w:r w:rsidR="005F4881">
          <w:t xml:space="preserve"> đó</w:t>
        </w:r>
      </w:ins>
      <w:r>
        <w:t>. Bao gồm</w:t>
      </w:r>
      <w:r w:rsidR="00C15CC0">
        <w:t>:</w:t>
      </w:r>
    </w:p>
    <w:p w14:paraId="3439DB79" w14:textId="3FA218A4" w:rsidR="00DC371E" w:rsidRDefault="00DC371E" w:rsidP="0059127F">
      <w:pPr>
        <w:pStyle w:val="ListParagraph"/>
        <w:numPr>
          <w:ilvl w:val="0"/>
          <w:numId w:val="23"/>
        </w:numPr>
      </w:pPr>
      <w:r>
        <w:t xml:space="preserve">Nhóm các giải pháp liên quan đến dịch vụ bản đồ, sử dụng các dịch vụ của </w:t>
      </w:r>
      <w:r w:rsidRPr="00414E21">
        <w:rPr>
          <w:i/>
        </w:rPr>
        <w:t>Google</w:t>
      </w:r>
      <w:r w:rsidR="0094451D" w:rsidRPr="00414E21">
        <w:rPr>
          <w:i/>
        </w:rPr>
        <w:t xml:space="preserve"> Maps API</w:t>
      </w:r>
      <w:r w:rsidR="00211F41" w:rsidRPr="00414E21">
        <w:rPr>
          <w:i/>
        </w:rPr>
        <w:t>.</w:t>
      </w:r>
    </w:p>
    <w:p w14:paraId="2AA57D9C" w14:textId="7EF75356" w:rsidR="00DC371E" w:rsidRPr="00E6509E" w:rsidRDefault="00DC371E" w:rsidP="0059127F">
      <w:pPr>
        <w:pStyle w:val="ListParagraph"/>
        <w:numPr>
          <w:ilvl w:val="0"/>
          <w:numId w:val="23"/>
        </w:numPr>
      </w:pPr>
      <w:r>
        <w:t>Giải pháp</w:t>
      </w:r>
      <w:r w:rsidR="0094451D">
        <w:t xml:space="preserve"> gửi</w:t>
      </w:r>
      <w:r>
        <w:t xml:space="preserve"> thông báo</w:t>
      </w:r>
      <w:r w:rsidR="0094451D">
        <w:t xml:space="preserve"> (notification) đến người dùng</w:t>
      </w:r>
      <w:r w:rsidR="00414E21">
        <w:t xml:space="preserve"> </w:t>
      </w:r>
      <w:r w:rsidR="005E28E9">
        <w:t xml:space="preserve">cùng </w:t>
      </w:r>
      <w:r w:rsidR="00414E21">
        <w:t>với</w:t>
      </w:r>
      <w:r>
        <w:t xml:space="preserve"> </w:t>
      </w:r>
      <w:r w:rsidRPr="00E6509E">
        <w:rPr>
          <w:i/>
        </w:rPr>
        <w:t>Google</w:t>
      </w:r>
      <w:r>
        <w:t xml:space="preserve"> </w:t>
      </w:r>
      <w:r w:rsidRPr="009D20B3">
        <w:rPr>
          <w:i/>
        </w:rPr>
        <w:t>Firebase Cloud Messaging (FCM)</w:t>
      </w:r>
      <w:r w:rsidR="00211F41">
        <w:rPr>
          <w:i/>
        </w:rPr>
        <w:t>.</w:t>
      </w:r>
    </w:p>
    <w:p w14:paraId="29D09C8B" w14:textId="662F56C1" w:rsidR="00DC371E" w:rsidRPr="00C15CC0" w:rsidRDefault="00DC371E" w:rsidP="0059127F">
      <w:pPr>
        <w:pStyle w:val="ListParagraph"/>
        <w:numPr>
          <w:ilvl w:val="0"/>
          <w:numId w:val="23"/>
        </w:numPr>
      </w:pPr>
      <w:r>
        <w:t>Gi</w:t>
      </w:r>
      <w:r w:rsidR="00C15CC0">
        <w:t>ải</w:t>
      </w:r>
      <w:r>
        <w:t xml:space="preserve"> pháp xác thực qua tin nhắn điện thoại đi độn</w:t>
      </w:r>
      <w:r w:rsidR="004A2F6C">
        <w:t>g</w:t>
      </w:r>
      <w:r w:rsidR="00414E21">
        <w:t xml:space="preserve"> </w:t>
      </w:r>
      <w:r w:rsidR="005E28E9">
        <w:t xml:space="preserve">cùng </w:t>
      </w:r>
      <w:r w:rsidR="00414E21">
        <w:t xml:space="preserve">với </w:t>
      </w:r>
      <w:r w:rsidRPr="00E6509E">
        <w:rPr>
          <w:rFonts w:cs="Times New Roman"/>
          <w:i/>
        </w:rPr>
        <w:t>Nexmo API</w:t>
      </w:r>
      <w:r w:rsidR="00211F41">
        <w:rPr>
          <w:rFonts w:cs="Times New Roman"/>
        </w:rPr>
        <w:t>.</w:t>
      </w:r>
    </w:p>
    <w:p w14:paraId="5C8C5CE9" w14:textId="6C67FB79" w:rsidR="00D21BB5" w:rsidRPr="00C15CC0" w:rsidRDefault="00C15CC0" w:rsidP="0059127F">
      <w:pPr>
        <w:pStyle w:val="ListParagraph"/>
        <w:numPr>
          <w:ilvl w:val="0"/>
          <w:numId w:val="23"/>
        </w:numPr>
      </w:pPr>
      <w:r>
        <w:t>Giải pháp lưu trữ và quản lý tập tin</w:t>
      </w:r>
      <w:r w:rsidR="005E28E9">
        <w:t xml:space="preserve"> cùng</w:t>
      </w:r>
      <w:r w:rsidR="00414E21">
        <w:t xml:space="preserve"> với </w:t>
      </w:r>
      <w:r>
        <w:rPr>
          <w:i/>
        </w:rPr>
        <w:t>Amazon S3</w:t>
      </w:r>
      <w:r>
        <w:t>.</w:t>
      </w:r>
    </w:p>
    <w:p w14:paraId="4129D2EA" w14:textId="057A8630" w:rsidR="00D21BB5" w:rsidRPr="008B425F" w:rsidRDefault="00C634A7" w:rsidP="00D21BB5">
      <w:pPr>
        <w:pStyle w:val="Heading2"/>
        <w:rPr>
          <w:rFonts w:cs="Times New Roman"/>
          <w:color w:val="auto"/>
        </w:rPr>
      </w:pPr>
      <w:bookmarkStart w:id="167" w:name="_Toc501533373"/>
      <w:ins w:id="168" w:author="Nguyen Nhat Hai" w:date="2017-12-18T07:50:00Z">
        <w:r>
          <w:rPr>
            <w:rFonts w:cs="Times New Roman"/>
            <w:color w:val="auto"/>
          </w:rPr>
          <w:t>Các d</w:t>
        </w:r>
      </w:ins>
      <w:ins w:id="169" w:author="Nguyen Nhat Hai" w:date="2017-12-18T07:51:00Z">
        <w:r>
          <w:rPr>
            <w:rFonts w:cs="Times New Roman"/>
            <w:color w:val="auto"/>
          </w:rPr>
          <w:t xml:space="preserve">ịch vụ liên quan đến bản đồ - </w:t>
        </w:r>
      </w:ins>
      <w:r w:rsidR="00D21BB5" w:rsidRPr="008B425F">
        <w:rPr>
          <w:rFonts w:cs="Times New Roman"/>
          <w:color w:val="auto"/>
        </w:rPr>
        <w:t xml:space="preserve">Google </w:t>
      </w:r>
      <w:r w:rsidR="00D21BB5">
        <w:rPr>
          <w:rFonts w:cs="Times New Roman"/>
          <w:color w:val="auto"/>
        </w:rPr>
        <w:t>Maps API</w:t>
      </w:r>
      <w:bookmarkEnd w:id="167"/>
    </w:p>
    <w:p w14:paraId="7C8D258F" w14:textId="1BBD4729" w:rsidR="00D21BB5" w:rsidRPr="00C15CC0" w:rsidRDefault="00D21BB5" w:rsidP="00D21BB5">
      <w:r w:rsidRPr="00C15CC0">
        <w:t>Google Map là dịch vụ bản đồ trực truyến được phát triển bởi Google. Nó cung cấp hình ảnh vệ tinh, bản đồ đường phố… với mục đích thay thế cho các loại bản đồ giấy thông thường.</w:t>
      </w:r>
      <w:r w:rsidR="00D44CA2">
        <w:t xml:space="preserve"> </w:t>
      </w:r>
      <w:del w:id="170" w:author="Nguyen Nhat Hai" w:date="2017-12-18T08:04:00Z">
        <w:r w:rsidR="00D44CA2" w:rsidDel="00E36C48">
          <w:delText>Và</w:delText>
        </w:r>
      </w:del>
      <w:ins w:id="171" w:author="Nguyen Nhat Hai" w:date="2017-12-18T08:04:00Z">
        <w:r w:rsidR="00E36C48">
          <w:t>Dịch vụ bản đồ này</w:t>
        </w:r>
      </w:ins>
      <w:r w:rsidR="00D44CA2">
        <w:t xml:space="preserve"> tỏ ra vượt trội</w:t>
      </w:r>
      <w:r w:rsidR="00832F39">
        <w:t xml:space="preserve"> và được ưa chuộng nhất </w:t>
      </w:r>
      <w:r w:rsidR="00D44CA2">
        <w:t>so với những dịch vụ bản đồ hiện tại</w:t>
      </w:r>
      <w:r w:rsidR="00832F39">
        <w:t xml:space="preserve">, </w:t>
      </w:r>
      <w:del w:id="172" w:author="Nguyen Nhat Hai" w:date="2017-12-18T08:04:00Z">
        <w:r w:rsidR="00832F39" w:rsidDel="00E36C48">
          <w:delText xml:space="preserve">bởi </w:delText>
        </w:r>
      </w:del>
      <w:r w:rsidR="00832F39">
        <w:t>số lượng người sử dụng hàng tháng lên tới con số 1 tỷ</w:t>
      </w:r>
      <w:ins w:id="173" w:author="Nguyen Nhat Hai" w:date="2017-12-18T08:04:00Z">
        <w:r w:rsidR="00E36C48">
          <w:t xml:space="preserve"> người dùng</w:t>
        </w:r>
      </w:ins>
      <w:r w:rsidR="00832F39">
        <w:t xml:space="preserve"> trên 200 quốc gia.</w:t>
      </w:r>
    </w:p>
    <w:p w14:paraId="4DE6EBE4" w14:textId="77777777" w:rsidR="00D21BB5" w:rsidRDefault="00D21BB5" w:rsidP="00D21BB5">
      <w:pPr>
        <w:keepNext/>
        <w:jc w:val="center"/>
      </w:pPr>
      <w:r>
        <w:rPr>
          <w:noProof/>
        </w:rPr>
        <w:drawing>
          <wp:inline distT="0" distB="0" distL="0" distR="0" wp14:anchorId="013B9631" wp14:editId="65FD7BF0">
            <wp:extent cx="2724150" cy="2517051"/>
            <wp:effectExtent l="0" t="0" r="0" b="0"/>
            <wp:docPr id="1" name="Picture 1" descr="Kết quả hình ảnh cho googl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oogle ma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3412" cy="2525609"/>
                    </a:xfrm>
                    <a:prstGeom prst="rect">
                      <a:avLst/>
                    </a:prstGeom>
                    <a:noFill/>
                    <a:ln>
                      <a:noFill/>
                    </a:ln>
                  </pic:spPr>
                </pic:pic>
              </a:graphicData>
            </a:graphic>
          </wp:inline>
        </w:drawing>
      </w:r>
    </w:p>
    <w:p w14:paraId="2EF456EE" w14:textId="6133532F" w:rsidR="00D21BB5" w:rsidRDefault="00D21BB5" w:rsidP="00D21BB5">
      <w:pPr>
        <w:pStyle w:val="Quote"/>
        <w:spacing w:before="100" w:after="0" w:afterAutospacing="0"/>
      </w:pPr>
      <w:bookmarkStart w:id="174" w:name="_Toc501533469"/>
      <w:r>
        <w:t xml:space="preserve">Hình </w:t>
      </w:r>
      <w:fldSimple w:instr=" SEQ Hình \* ARABIC ">
        <w:r w:rsidR="007917EC">
          <w:rPr>
            <w:noProof/>
          </w:rPr>
          <w:t>1</w:t>
        </w:r>
      </w:fldSimple>
      <w:r>
        <w:t>: Google Map</w:t>
      </w:r>
      <w:bookmarkEnd w:id="174"/>
    </w:p>
    <w:p w14:paraId="6EB7BEC7" w14:textId="77777777" w:rsidR="00D21BB5" w:rsidRPr="00743233" w:rsidRDefault="00D21BB5" w:rsidP="00D21BB5">
      <w:pPr>
        <w:spacing w:before="0" w:beforeAutospacing="0"/>
        <w:jc w:val="center"/>
        <w:rPr>
          <w:i/>
        </w:rPr>
      </w:pPr>
      <w:r w:rsidRPr="00743233">
        <w:rPr>
          <w:i/>
        </w:rPr>
        <w:t>[Nguồn: HUGE IT]</w:t>
      </w:r>
    </w:p>
    <w:p w14:paraId="5265CA1C" w14:textId="0AE9987E" w:rsidR="00D21BB5" w:rsidRDefault="00D21BB5" w:rsidP="00D21BB5">
      <w:r>
        <w:t>Vào 6/2005, G</w:t>
      </w:r>
      <w:r w:rsidRPr="00E21583">
        <w:t>oogle đã cho ra mắt Google Maps API</w:t>
      </w:r>
      <w:r w:rsidR="000A0D7D">
        <w:t>, một dịch vụ miễn phí</w:t>
      </w:r>
      <w:r w:rsidRPr="00E21583">
        <w:t xml:space="preserve"> cho phép các nhà phát triển tích hợp Google Maps vào các trang web của họ.</w:t>
      </w:r>
    </w:p>
    <w:p w14:paraId="260769E4" w14:textId="77777777" w:rsidR="00D21BB5" w:rsidRDefault="00D21BB5" w:rsidP="00D21BB5">
      <w:pPr>
        <w:keepNext/>
        <w:jc w:val="center"/>
      </w:pPr>
      <w:r>
        <w:rPr>
          <w:noProof/>
        </w:rPr>
        <w:lastRenderedPageBreak/>
        <w:drawing>
          <wp:inline distT="0" distB="0" distL="0" distR="0" wp14:anchorId="4888917C" wp14:editId="67662527">
            <wp:extent cx="4629150" cy="29317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0" cy="2931795"/>
                    </a:xfrm>
                    <a:prstGeom prst="rect">
                      <a:avLst/>
                    </a:prstGeom>
                    <a:noFill/>
                    <a:ln>
                      <a:noFill/>
                    </a:ln>
                  </pic:spPr>
                </pic:pic>
              </a:graphicData>
            </a:graphic>
          </wp:inline>
        </w:drawing>
      </w:r>
    </w:p>
    <w:p w14:paraId="057621E1" w14:textId="4802C4FC" w:rsidR="00D21BB5" w:rsidRDefault="00D21BB5" w:rsidP="00D21BB5">
      <w:pPr>
        <w:pStyle w:val="Quote"/>
        <w:spacing w:before="100" w:after="0" w:afterAutospacing="0"/>
      </w:pPr>
      <w:bookmarkStart w:id="175" w:name="_Toc501533470"/>
      <w:r>
        <w:t xml:space="preserve">Hình </w:t>
      </w:r>
      <w:fldSimple w:instr=" SEQ Hình \* ARABIC ">
        <w:r w:rsidR="007917EC">
          <w:rPr>
            <w:noProof/>
          </w:rPr>
          <w:t>2</w:t>
        </w:r>
      </w:fldSimple>
      <w:r>
        <w:t>: Google Maps APIs Details</w:t>
      </w:r>
      <w:bookmarkEnd w:id="175"/>
    </w:p>
    <w:p w14:paraId="1FFE643F" w14:textId="3FDB1024" w:rsidR="00D21BB5" w:rsidRDefault="00D21BB5" w:rsidP="00D21BB5">
      <w:pPr>
        <w:spacing w:before="0" w:beforeAutospacing="0"/>
        <w:jc w:val="center"/>
        <w:rPr>
          <w:i/>
        </w:rPr>
      </w:pPr>
      <w:r w:rsidRPr="00E918DF">
        <w:rPr>
          <w:i/>
        </w:rPr>
        <w:t>[Nguồn: Google Maps API]</w:t>
      </w:r>
    </w:p>
    <w:p w14:paraId="52070088" w14:textId="2230A8AF" w:rsidR="00605B3F" w:rsidRPr="00E918DF" w:rsidRDefault="00605B3F" w:rsidP="00605B3F">
      <w:pPr>
        <w:spacing w:before="0" w:beforeAutospacing="0"/>
        <w:rPr>
          <w:i/>
        </w:rPr>
      </w:pPr>
      <w:r>
        <w:rPr>
          <w:noProof/>
        </w:rPr>
        <w:t>Google Maps API cung cấp rất nhiều các thư viện hỗ trợ mạnh mẽ cho nhà phát triển bao gồm các bộ SDK trên ứng dụng (như Place API, Android API, iOS SDK, Javascript API...) cùng với các Web Service API (như Directions API, Roads API...).</w:t>
      </w:r>
    </w:p>
    <w:p w14:paraId="7D587E81" w14:textId="7EA1CF45" w:rsidR="00D21BB5" w:rsidRPr="004D7D28" w:rsidRDefault="005C6BB6" w:rsidP="00D21BB5">
      <w:pPr>
        <w:pStyle w:val="Heading3"/>
        <w:rPr>
          <w:rFonts w:cs="Times New Roman"/>
        </w:rPr>
      </w:pPr>
      <w:bookmarkStart w:id="176" w:name="_Toc501533374"/>
      <w:ins w:id="177" w:author="Nguyen Nhat Hai" w:date="2017-12-19T09:23:00Z">
        <w:r>
          <w:rPr>
            <w:rFonts w:cs="Times New Roman"/>
          </w:rPr>
          <w:t xml:space="preserve">Kết nối với bản đồ </w:t>
        </w:r>
      </w:ins>
      <w:ins w:id="178" w:author="Nguyen Nhat Hai" w:date="2017-12-19T09:24:00Z">
        <w:r>
          <w:rPr>
            <w:rFonts w:cs="Times New Roman"/>
          </w:rPr>
          <w:t>G</w:t>
        </w:r>
      </w:ins>
      <w:ins w:id="179" w:author="Nguyen Nhat Hai" w:date="2017-12-19T09:23:00Z">
        <w:r>
          <w:rPr>
            <w:rFonts w:cs="Times New Roman"/>
          </w:rPr>
          <w:t xml:space="preserve">oogle </w:t>
        </w:r>
      </w:ins>
      <w:ins w:id="180" w:author="Nguyen Nhat Hai" w:date="2017-12-19T09:24:00Z">
        <w:r>
          <w:rPr>
            <w:rFonts w:cs="Times New Roman"/>
          </w:rPr>
          <w:t xml:space="preserve">map - </w:t>
        </w:r>
      </w:ins>
      <w:r w:rsidR="00D21BB5">
        <w:rPr>
          <w:rFonts w:cs="Times New Roman"/>
        </w:rPr>
        <w:t>Android API</w:t>
      </w:r>
      <w:bookmarkEnd w:id="176"/>
      <w:r w:rsidR="00D21BB5" w:rsidRPr="001C01A4">
        <w:rPr>
          <w:rFonts w:cs="Times New Roman"/>
        </w:rPr>
        <w:t xml:space="preserve"> </w:t>
      </w:r>
    </w:p>
    <w:p w14:paraId="46FA0EDA" w14:textId="44D8BCB8" w:rsidR="00D21BB5" w:rsidRDefault="00D21BB5" w:rsidP="00D21BB5">
      <w:r>
        <w:t xml:space="preserve">Google Maps API được Google hỗ trợ trên các nền tảng Web, Android và iOS. </w:t>
      </w:r>
      <w:del w:id="181" w:author="Nguyen Nhat Hai" w:date="2017-12-19T09:19:00Z">
        <w:r w:rsidDel="00884BB1">
          <w:delText>Chúng ta</w:delText>
        </w:r>
      </w:del>
      <w:ins w:id="182" w:author="Nguyen Nhat Hai" w:date="2017-12-19T09:19:00Z">
        <w:r w:rsidR="00884BB1">
          <w:t>Đồ án</w:t>
        </w:r>
      </w:ins>
      <w:r>
        <w:t xml:space="preserve"> sử dụng Maps Android API cho ứng dụng bên</w:t>
      </w:r>
      <w:ins w:id="183" w:author="Nguyen Nhat Hai" w:date="2017-12-19T09:19:00Z">
        <w:r w:rsidR="00884BB1">
          <w:t xml:space="preserve"> phía</w:t>
        </w:r>
      </w:ins>
      <w:r>
        <w:t xml:space="preserve"> client</w:t>
      </w:r>
      <w:r w:rsidR="00BF734A">
        <w:t xml:space="preserve"> </w:t>
      </w:r>
      <w:ins w:id="184" w:author="Nguyen Nhat Hai" w:date="2017-12-19T09:20:00Z">
        <w:r w:rsidR="00884BB1">
          <w:t xml:space="preserve">trên các </w:t>
        </w:r>
      </w:ins>
      <w:del w:id="185" w:author="Nguyen Nhat Hai" w:date="2017-12-19T09:20:00Z">
        <w:r w:rsidR="00BF734A" w:rsidDel="00884BB1">
          <w:delText>bởi chúng</w:delText>
        </w:r>
        <w:r w:rsidDel="00884BB1">
          <w:delText xml:space="preserve"> là các </w:delText>
        </w:r>
      </w:del>
      <w:r>
        <w:t>thiết bị</w:t>
      </w:r>
      <w:ins w:id="186" w:author="Nguyen Nhat Hai" w:date="2017-12-19T09:20:00Z">
        <w:r w:rsidR="00884BB1">
          <w:t xml:space="preserve"> thông tin di động. Google đã cung cấp các </w:t>
        </w:r>
      </w:ins>
      <w:del w:id="187" w:author="Nguyen Nhat Hai" w:date="2017-12-19T09:20:00Z">
        <w:r w:rsidDel="00884BB1">
          <w:delText xml:space="preserve">, </w:delText>
        </w:r>
        <w:r w:rsidR="00BF734A" w:rsidDel="00884BB1">
          <w:delText>cũng như</w:delText>
        </w:r>
        <w:r w:rsidDel="00884BB1">
          <w:delText xml:space="preserve"> </w:delText>
        </w:r>
      </w:del>
      <w:r>
        <w:t xml:space="preserve">tài liệu hướng dẫn </w:t>
      </w:r>
      <w:del w:id="188" w:author="Nguyen Nhat Hai" w:date="2017-12-19T09:20:00Z">
        <w:r w:rsidDel="00884BB1">
          <w:delText xml:space="preserve">của Google </w:delText>
        </w:r>
      </w:del>
      <w:r>
        <w:t>khá chi tiết giúp cho các nhà phát triển dễ dàng tìm hiểu và áp dụng.</w:t>
      </w:r>
    </w:p>
    <w:p w14:paraId="0218A1EF" w14:textId="77777777" w:rsidR="00D21BB5" w:rsidRDefault="00D21BB5" w:rsidP="00D21BB5">
      <w:pPr>
        <w:keepNext/>
        <w:jc w:val="center"/>
      </w:pPr>
      <w:r>
        <w:rPr>
          <w:noProof/>
        </w:rPr>
        <w:drawing>
          <wp:inline distT="0" distB="0" distL="0" distR="0" wp14:anchorId="178D6A1C" wp14:editId="272C7C41">
            <wp:extent cx="3851830" cy="2688886"/>
            <wp:effectExtent l="0" t="0" r="0" b="0"/>
            <wp:docPr id="7" name="Picture 7" descr="https://lh3.googleusercontent.com/ccvK_5996XlSIwgEQHZJiSKcNGwywwdxY30h2HtUVCeJRrefWTXADUJBvBIJZQvnLaC1-hMC2eh9Sa24i_EZYg6j86VzEQ=s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cvK_5996XlSIwgEQHZJiSKcNGwywwdxY30h2HtUVCeJRrefWTXADUJBvBIJZQvnLaC1-hMC2eh9Sa24i_EZYg6j86VzEQ=s6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0441" cy="2701878"/>
                    </a:xfrm>
                    <a:prstGeom prst="rect">
                      <a:avLst/>
                    </a:prstGeom>
                    <a:noFill/>
                    <a:ln>
                      <a:noFill/>
                    </a:ln>
                  </pic:spPr>
                </pic:pic>
              </a:graphicData>
            </a:graphic>
          </wp:inline>
        </w:drawing>
      </w:r>
    </w:p>
    <w:p w14:paraId="0608EE0C" w14:textId="00026789" w:rsidR="00D21BB5" w:rsidRDefault="00D21BB5" w:rsidP="00D21BB5">
      <w:pPr>
        <w:pStyle w:val="Quote"/>
        <w:spacing w:before="100" w:after="0" w:afterAutospacing="0"/>
      </w:pPr>
      <w:bookmarkStart w:id="189" w:name="_Toc501533471"/>
      <w:r>
        <w:t xml:space="preserve">Hình </w:t>
      </w:r>
      <w:fldSimple w:instr=" SEQ Hình \* ARABIC ">
        <w:r w:rsidR="007917EC">
          <w:rPr>
            <w:noProof/>
          </w:rPr>
          <w:t>3</w:t>
        </w:r>
      </w:fldSimple>
      <w:r>
        <w:t>: Maps Android API</w:t>
      </w:r>
      <w:bookmarkEnd w:id="189"/>
      <w:r>
        <w:t xml:space="preserve"> </w:t>
      </w:r>
    </w:p>
    <w:p w14:paraId="1FA0F9E3" w14:textId="77777777" w:rsidR="00D21BB5" w:rsidRPr="00E918DF" w:rsidRDefault="00D21BB5" w:rsidP="00D21BB5">
      <w:pPr>
        <w:spacing w:before="0" w:beforeAutospacing="0"/>
        <w:jc w:val="center"/>
        <w:rPr>
          <w:i/>
        </w:rPr>
      </w:pPr>
      <w:r w:rsidRPr="00E918DF">
        <w:rPr>
          <w:i/>
        </w:rPr>
        <w:lastRenderedPageBreak/>
        <w:t>[Nguồn: Google Maps API]</w:t>
      </w:r>
    </w:p>
    <w:p w14:paraId="7D9F346C" w14:textId="3658CC8C" w:rsidR="00D21BB5" w:rsidRPr="007057D0" w:rsidRDefault="00D21BB5" w:rsidP="00D21BB5">
      <w:pPr>
        <w:rPr>
          <w:i/>
          <w:vertAlign w:val="superscript"/>
        </w:rPr>
      </w:pPr>
      <w:r w:rsidRPr="007057D0">
        <w:rPr>
          <w:i/>
        </w:rPr>
        <w:t>Với Google Maps Android API, chúng ta có thể thêm bản đồ dựa trên dữ liệu Google Maps vào ứng dụng. API tự động xử lý quyền truy cập vào các máy chủ của Google Maps, tải dữ liệu, hiển thị bản đồ và phản hồi từ các thao tác cử chỉ cảm ứng trên bản đồ. Chúng ta cũng có thể sử dụng các cuộc gọi API để thêm các điểm đánh dấu, đa giác và lớp phủ lên bản đồ và thay đổi khung nhìn đến một khu vục bản đồ cụ thể…</w:t>
      </w:r>
      <w:r w:rsidR="007057D0">
        <w:rPr>
          <w:i/>
        </w:rPr>
        <w:t xml:space="preserve"> </w:t>
      </w:r>
      <w:r w:rsidR="007057D0" w:rsidRPr="00AC0C03">
        <w:rPr>
          <w:rPrChange w:id="190" w:author="Nguyễn Trọng Giáp" w:date="2017-12-20T08:05:00Z">
            <w:rPr>
              <w:i/>
              <w:vertAlign w:val="superscript"/>
            </w:rPr>
          </w:rPrChange>
        </w:rPr>
        <w:t>[1]</w:t>
      </w:r>
    </w:p>
    <w:p w14:paraId="5FAB0250" w14:textId="50337CC1" w:rsidR="00D21BB5" w:rsidRDefault="00530788" w:rsidP="00D21BB5">
      <w:pPr>
        <w:pStyle w:val="Heading3"/>
        <w:rPr>
          <w:rFonts w:cs="Times New Roman"/>
        </w:rPr>
      </w:pPr>
      <w:bookmarkStart w:id="191" w:name="_Toc501533375"/>
      <w:ins w:id="192" w:author="Nguyen Nhat Hai" w:date="2017-12-19T09:24:00Z">
        <w:r>
          <w:rPr>
            <w:rFonts w:cs="Times New Roman"/>
          </w:rPr>
          <w:t xml:space="preserve">Truy xuất các thông tin về địa điểm - </w:t>
        </w:r>
      </w:ins>
      <w:r w:rsidR="00D21BB5">
        <w:rPr>
          <w:rFonts w:cs="Times New Roman"/>
        </w:rPr>
        <w:t>Places API</w:t>
      </w:r>
      <w:bookmarkEnd w:id="191"/>
    </w:p>
    <w:p w14:paraId="23EBFA8B" w14:textId="746E58A2" w:rsidR="004560B3" w:rsidRDefault="00500B2D" w:rsidP="004560B3">
      <w:r>
        <w:t xml:space="preserve">Places </w:t>
      </w:r>
      <w:r w:rsidRPr="00500B2D">
        <w:t xml:space="preserve">API là một trong số các dịch vụ Web Service API của Google Maps API, </w:t>
      </w:r>
      <w:r>
        <w:t>giúp t</w:t>
      </w:r>
      <w:r w:rsidRPr="00500B2D">
        <w:t xml:space="preserve">ìm kiếm và truy xuất các thông tin phong phú về các doanh nghiệp </w:t>
      </w:r>
      <w:r w:rsidR="007A0F92">
        <w:t>cũng</w:t>
      </w:r>
      <w:r w:rsidRPr="00500B2D">
        <w:t xml:space="preserve"> các </w:t>
      </w:r>
      <w:r>
        <w:t xml:space="preserve">địa điểm </w:t>
      </w:r>
      <w:r w:rsidR="007A0F92">
        <w:t>nổi tiếng</w:t>
      </w:r>
      <w:r w:rsidRPr="00500B2D">
        <w:t>.</w:t>
      </w:r>
    </w:p>
    <w:p w14:paraId="2BDB0720" w14:textId="77777777" w:rsidR="004560B3" w:rsidRDefault="004560B3" w:rsidP="004560B3">
      <w:pPr>
        <w:keepNext/>
        <w:jc w:val="center"/>
      </w:pPr>
      <w:r>
        <w:rPr>
          <w:noProof/>
        </w:rPr>
        <w:drawing>
          <wp:inline distT="0" distB="0" distL="0" distR="0" wp14:anchorId="5063C44E" wp14:editId="5FC5A673">
            <wp:extent cx="3457575" cy="38304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8660" cy="3831653"/>
                    </a:xfrm>
                    <a:prstGeom prst="rect">
                      <a:avLst/>
                    </a:prstGeom>
                  </pic:spPr>
                </pic:pic>
              </a:graphicData>
            </a:graphic>
          </wp:inline>
        </w:drawing>
      </w:r>
    </w:p>
    <w:p w14:paraId="011A905D" w14:textId="7CC1D451" w:rsidR="004560B3" w:rsidRDefault="004560B3" w:rsidP="00656E06">
      <w:pPr>
        <w:pStyle w:val="Caption"/>
        <w:spacing w:before="100" w:after="0" w:afterAutospacing="0"/>
      </w:pPr>
      <w:bookmarkStart w:id="193" w:name="_Toc501533472"/>
      <w:r>
        <w:t xml:space="preserve">Hình </w:t>
      </w:r>
      <w:fldSimple w:instr=" SEQ Hình \* ARABIC ">
        <w:r w:rsidR="007917EC">
          <w:rPr>
            <w:noProof/>
          </w:rPr>
          <w:t>4</w:t>
        </w:r>
      </w:fldSimple>
      <w:r>
        <w:t>: Places API</w:t>
      </w:r>
      <w:bookmarkEnd w:id="193"/>
    </w:p>
    <w:p w14:paraId="3B938F24" w14:textId="18928533" w:rsidR="00656E06" w:rsidRPr="00656E06" w:rsidRDefault="00656E06" w:rsidP="00656E06">
      <w:pPr>
        <w:spacing w:before="0" w:beforeAutospacing="0"/>
        <w:jc w:val="center"/>
        <w:rPr>
          <w:i/>
        </w:rPr>
      </w:pPr>
      <w:r w:rsidRPr="00E918DF">
        <w:rPr>
          <w:i/>
        </w:rPr>
        <w:t>[Nguồn: Google Maps API]</w:t>
      </w:r>
    </w:p>
    <w:p w14:paraId="7C3BD519" w14:textId="2D31AAAB" w:rsidR="00500B2D" w:rsidRPr="00D70076" w:rsidRDefault="00500B2D" w:rsidP="00D21BB5">
      <w:r>
        <w:t xml:space="preserve">Với Places API chúng ta có thể lấy thông tin địa điểm từ một vị trí </w:t>
      </w:r>
      <w:ins w:id="194" w:author="Nguyen Nhat Hai" w:date="2017-12-19T09:21:00Z">
        <w:r w:rsidR="00077456">
          <w:t xml:space="preserve">(được xác định thông </w:t>
        </w:r>
        <w:r w:rsidR="00D74616">
          <w:t xml:space="preserve">qua) </w:t>
        </w:r>
      </w:ins>
      <w:r>
        <w:t xml:space="preserve">GPS hoặc ngược lại, </w:t>
      </w:r>
      <w:r w:rsidR="00B1189C">
        <w:t xml:space="preserve">tìm kiếm vị trí </w:t>
      </w:r>
      <w:del w:id="195" w:author="Nguyen Nhat Hai" w:date="2017-12-19T09:21:00Z">
        <w:r w:rsidR="00B1189C" w:rsidDel="00AD158A">
          <w:delText xml:space="preserve">GPS </w:delText>
        </w:r>
      </w:del>
      <w:r w:rsidR="00B1189C">
        <w:t xml:space="preserve">dựa vào thông tin </w:t>
      </w:r>
      <w:del w:id="196" w:author="Nguyen Nhat Hai" w:date="2017-12-19T09:21:00Z">
        <w:r w:rsidR="00B1189C" w:rsidDel="00AD158A">
          <w:delText>đấy</w:delText>
        </w:r>
      </w:del>
      <w:ins w:id="197" w:author="Nguyen Nhat Hai" w:date="2017-12-19T09:21:00Z">
        <w:r w:rsidR="00AD158A">
          <w:t>từ một địa điểm (</w:t>
        </w:r>
      </w:ins>
      <w:ins w:id="198" w:author="Nguyen Nhat Hai" w:date="2017-12-19T09:22:00Z">
        <w:r w:rsidR="00AD158A">
          <w:t>nhà hàng nổi tiếng, chỗ đậu xe, bệnh viện</w:t>
        </w:r>
      </w:ins>
      <w:ins w:id="199" w:author="Nguyễn Trọng Giáp" w:date="2017-12-20T08:02:00Z">
        <w:r w:rsidR="00AB1791">
          <w:t>…</w:t>
        </w:r>
      </w:ins>
      <w:ins w:id="200" w:author="Nguyen Nhat Hai" w:date="2017-12-19T09:22:00Z">
        <w:del w:id="201" w:author="Nguyễn Trọng Giáp" w:date="2017-12-20T08:02:00Z">
          <w:r w:rsidR="00AD158A" w:rsidDel="00AB1791">
            <w:delText>,..</w:delText>
          </w:r>
        </w:del>
        <w:r w:rsidR="00AD158A">
          <w:t>)</w:t>
        </w:r>
      </w:ins>
      <w:r w:rsidR="00B1189C">
        <w:t>. Điều này rất hữu ích khi đi kèm với Maps Andrioid API</w:t>
      </w:r>
      <w:ins w:id="202" w:author="Nguyen Nhat Hai" w:date="2017-12-19T09:22:00Z">
        <w:r w:rsidR="005639D3">
          <w:t>,</w:t>
        </w:r>
      </w:ins>
      <w:r w:rsidR="00B1189C">
        <w:t xml:space="preserve"> khi </w:t>
      </w:r>
      <w:ins w:id="203" w:author="Nguyen Nhat Hai" w:date="2017-12-19T09:22:00Z">
        <w:r w:rsidR="005639D3">
          <w:t xml:space="preserve">đó </w:t>
        </w:r>
      </w:ins>
      <w:r w:rsidR="00B1189C">
        <w:t>chúng ta có thể hiển thị thông tin tại địa điểm chọn trên bản đồ cũng như các dịch vụ có sẵn trên Google Maps.</w:t>
      </w:r>
    </w:p>
    <w:p w14:paraId="033B4B9B" w14:textId="1D8D958A" w:rsidR="00D21BB5" w:rsidRDefault="003753B8" w:rsidP="00D21BB5">
      <w:pPr>
        <w:pStyle w:val="Heading3"/>
        <w:rPr>
          <w:rFonts w:cs="Times New Roman"/>
        </w:rPr>
      </w:pPr>
      <w:bookmarkStart w:id="204" w:name="_Toc501533376"/>
      <w:ins w:id="205" w:author="Nguyen Nhat Hai" w:date="2017-12-19T09:25:00Z">
        <w:r>
          <w:rPr>
            <w:rFonts w:cs="Times New Roman"/>
          </w:rPr>
          <w:lastRenderedPageBreak/>
          <w:t xml:space="preserve">Định hướng đường đi - </w:t>
        </w:r>
      </w:ins>
      <w:r w:rsidR="00D21BB5">
        <w:rPr>
          <w:rFonts w:cs="Times New Roman"/>
        </w:rPr>
        <w:t xml:space="preserve">Directions </w:t>
      </w:r>
      <w:r w:rsidR="00D21BB5" w:rsidRPr="001C01A4">
        <w:rPr>
          <w:rFonts w:cs="Times New Roman"/>
        </w:rPr>
        <w:t>API</w:t>
      </w:r>
      <w:bookmarkEnd w:id="204"/>
      <w:r w:rsidR="00D21BB5" w:rsidRPr="001C01A4">
        <w:rPr>
          <w:rFonts w:cs="Times New Roman"/>
        </w:rPr>
        <w:t xml:space="preserve"> </w:t>
      </w:r>
    </w:p>
    <w:p w14:paraId="14D0254B" w14:textId="71B10C0A" w:rsidR="00D21BB5" w:rsidRDefault="00D21BB5" w:rsidP="00D21BB5">
      <w:r>
        <w:t xml:space="preserve">Để hiển thị đường đi từ một điểm đến một điểm khác, </w:t>
      </w:r>
      <w:del w:id="206" w:author="Nguyen Nhat Hai" w:date="2017-12-19T09:22:00Z">
        <w:r w:rsidDel="00413E38">
          <w:delText xml:space="preserve">chúng ta </w:delText>
        </w:r>
      </w:del>
      <w:ins w:id="207" w:author="Nguyen Nhat Hai" w:date="2017-12-19T09:22:00Z">
        <w:r w:rsidR="00413E38">
          <w:t xml:space="preserve">hệ thống </w:t>
        </w:r>
      </w:ins>
      <w:ins w:id="208" w:author="Nguyen Nhat Hai" w:date="2017-12-19T09:23:00Z">
        <w:r w:rsidR="00413E38">
          <w:t xml:space="preserve">lựa chọn </w:t>
        </w:r>
      </w:ins>
      <w:r>
        <w:t xml:space="preserve">sử dụng dịch vụ Directions API. </w:t>
      </w:r>
      <w:r w:rsidR="00500B2D">
        <w:t xml:space="preserve">Giống với Places API, </w:t>
      </w:r>
      <w:bookmarkStart w:id="209" w:name="_Hlk500721889"/>
      <w:r w:rsidR="00500B2D">
        <w:t>Directions API cũng l</w:t>
      </w:r>
      <w:r>
        <w:t xml:space="preserve">à một trong số các dịch vụ Web </w:t>
      </w:r>
      <w:del w:id="210" w:author="Nguyen Nhat Hai" w:date="2017-12-19T09:25:00Z">
        <w:r w:rsidDel="00381E18">
          <w:delText xml:space="preserve">Service API </w:delText>
        </w:r>
      </w:del>
      <w:r>
        <w:t>của Google Maps API, nó</w:t>
      </w:r>
      <w:bookmarkStart w:id="211" w:name="_Hlk501150929"/>
      <w:r>
        <w:t xml:space="preserve"> tính toán đường đi giữa các vị trí và trả về kết quả một tập các địa điểm GPS có thứ tự mà con đường đi qua khi nhận một yêu cầu từ người dùng</w:t>
      </w:r>
      <w:bookmarkEnd w:id="209"/>
      <w:bookmarkEnd w:id="211"/>
      <w:r>
        <w:t xml:space="preserve">. </w:t>
      </w:r>
    </w:p>
    <w:p w14:paraId="103379A1" w14:textId="6699A609" w:rsidR="00D21BB5" w:rsidRDefault="00D21BB5" w:rsidP="00D21BB5">
      <w:r>
        <w:t xml:space="preserve">Tập kết quả điểm GPS </w:t>
      </w:r>
      <w:ins w:id="212" w:author="Nguyen Nhat Hai" w:date="2017-12-19T09:25:00Z">
        <w:r w:rsidR="00381E18">
          <w:t xml:space="preserve">được </w:t>
        </w:r>
      </w:ins>
      <w:del w:id="213" w:author="Nguyen Nhat Hai" w:date="2017-12-19T09:25:00Z">
        <w:r w:rsidDel="00381E18">
          <w:delText xml:space="preserve">mà API </w:delText>
        </w:r>
      </w:del>
      <w:r>
        <w:t xml:space="preserve">trả về </w:t>
      </w:r>
      <w:ins w:id="214" w:author="Nguyen Nhat Hai" w:date="2017-12-19T09:25:00Z">
        <w:r w:rsidR="00381E18">
          <w:t xml:space="preserve">này </w:t>
        </w:r>
        <w:del w:id="215" w:author="Nguyễn Trọng Giáp" w:date="2017-12-20T08:02:00Z">
          <w:r w:rsidR="00381E18" w:rsidDel="00AB1791">
            <w:delText xml:space="preserve"> </w:delText>
          </w:r>
        </w:del>
        <w:r w:rsidR="00381E18">
          <w:t xml:space="preserve">đảm bảo </w:t>
        </w:r>
      </w:ins>
      <w:r w:rsidR="005659BD">
        <w:t>khá chính xác tại các điểm rẽ của con</w:t>
      </w:r>
      <w:r>
        <w:t xml:space="preserve"> đường</w:t>
      </w:r>
      <w:ins w:id="216" w:author="Nguyen Nhat Hai" w:date="2017-12-19T09:25:00Z">
        <w:r w:rsidR="00381E18">
          <w:t>. Tuy nhiên</w:t>
        </w:r>
      </w:ins>
      <w:ins w:id="217" w:author="Nguyen Nhat Hai" w:date="2017-12-19T09:26:00Z">
        <w:r w:rsidR="00381E18">
          <w:t>, thường kém chính xác hơn đối</w:t>
        </w:r>
      </w:ins>
      <w:del w:id="218" w:author="Nguyen Nhat Hai" w:date="2017-12-19T09:25:00Z">
        <w:r w:rsidDel="00381E18">
          <w:delText>,</w:delText>
        </w:r>
      </w:del>
      <w:del w:id="219" w:author="Nguyen Nhat Hai" w:date="2017-12-19T09:26:00Z">
        <w:r w:rsidDel="00381E18">
          <w:delText xml:space="preserve"> nhưng</w:delText>
        </w:r>
        <w:r w:rsidR="0016320B" w:rsidDel="00381E18">
          <w:delText xml:space="preserve"> đôi khi lại không đúng</w:delText>
        </w:r>
      </w:del>
      <w:r w:rsidR="0016320B">
        <w:t xml:space="preserve"> với con đường có các đoạn bị uốn khúc</w:t>
      </w:r>
      <w:r>
        <w:t xml:space="preserve">, khiến cho kết quả mà API trả về vẫn còn khuyết điểm. </w:t>
      </w:r>
    </w:p>
    <w:p w14:paraId="21CDD5A1" w14:textId="03D8E2EA" w:rsidR="00D21BB5" w:rsidRPr="00E35044" w:rsidRDefault="00D21BB5" w:rsidP="00D21BB5">
      <w:pPr>
        <w:rPr>
          <w:rPrChange w:id="220" w:author="Nguyen Nhat Hai" w:date="2017-12-19T09:26:00Z">
            <w:rPr>
              <w:i/>
            </w:rPr>
          </w:rPrChange>
        </w:rPr>
      </w:pPr>
      <w:r w:rsidRPr="00E35044">
        <w:rPr>
          <w:rPrChange w:id="221" w:author="Nguyen Nhat Hai" w:date="2017-12-19T09:26:00Z">
            <w:rPr>
              <w:i/>
            </w:rPr>
          </w:rPrChange>
        </w:rPr>
        <w:t>Ví dụ</w:t>
      </w:r>
      <w:ins w:id="222" w:author="Nguyen Nhat Hai" w:date="2017-12-19T09:26:00Z">
        <w:r w:rsidR="00E35044">
          <w:t>:</w:t>
        </w:r>
      </w:ins>
      <w:r w:rsidRPr="00E35044">
        <w:rPr>
          <w:rPrChange w:id="223" w:author="Nguyen Nhat Hai" w:date="2017-12-19T09:26:00Z">
            <w:rPr>
              <w:i/>
            </w:rPr>
          </w:rPrChange>
        </w:rPr>
        <w:t xml:space="preserve"> như trương hợp khi mà tìm đường đi từ “Bách Khoa” đến “Chợ Đồng Tâm”, dữ liệu Directions API không bám vào con đường cong “Trần Đại Nghĩa”.</w:t>
      </w:r>
    </w:p>
    <w:p w14:paraId="7089478B" w14:textId="77777777" w:rsidR="00D21BB5" w:rsidRDefault="00D21BB5" w:rsidP="00D21BB5">
      <w:pPr>
        <w:keepNext/>
        <w:jc w:val="center"/>
      </w:pPr>
      <w:r>
        <w:rPr>
          <w:noProof/>
        </w:rPr>
        <w:drawing>
          <wp:inline distT="0" distB="0" distL="0" distR="0" wp14:anchorId="70A79969" wp14:editId="4F64405C">
            <wp:extent cx="3086588" cy="2975787"/>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2340" cy="2990974"/>
                    </a:xfrm>
                    <a:prstGeom prst="rect">
                      <a:avLst/>
                    </a:prstGeom>
                    <a:noFill/>
                    <a:ln>
                      <a:noFill/>
                    </a:ln>
                  </pic:spPr>
                </pic:pic>
              </a:graphicData>
            </a:graphic>
          </wp:inline>
        </w:drawing>
      </w:r>
    </w:p>
    <w:p w14:paraId="5D8A9954" w14:textId="6BD1E075" w:rsidR="00D21BB5" w:rsidRDefault="00D21BB5" w:rsidP="00D21BB5">
      <w:pPr>
        <w:pStyle w:val="Caption"/>
        <w:rPr>
          <w:noProof/>
        </w:rPr>
      </w:pPr>
      <w:bookmarkStart w:id="224" w:name="_Toc501533473"/>
      <w:r>
        <w:t xml:space="preserve">Hình </w:t>
      </w:r>
      <w:fldSimple w:instr=" SEQ Hình \* ARABIC ">
        <w:r w:rsidR="007917EC">
          <w:rPr>
            <w:noProof/>
          </w:rPr>
          <w:t>5</w:t>
        </w:r>
      </w:fldSimple>
      <w:r>
        <w:t>: Sử dụng Directions</w:t>
      </w:r>
      <w:r>
        <w:rPr>
          <w:noProof/>
        </w:rPr>
        <w:t xml:space="preserve"> API</w:t>
      </w:r>
      <w:bookmarkEnd w:id="224"/>
    </w:p>
    <w:p w14:paraId="0BDB4A62" w14:textId="64ACE1E9" w:rsidR="00177778" w:rsidRPr="00177778" w:rsidRDefault="00177778" w:rsidP="00177778">
      <w:r>
        <w:t xml:space="preserve">Direction API không </w:t>
      </w:r>
      <w:r w:rsidR="005220BE">
        <w:t xml:space="preserve">trả về dữ liệu chính xác cho </w:t>
      </w:r>
      <w:r>
        <w:t>đoạn đường cong trên con đường khiến cho nhà phát triển khó có thể vẽ đúng đường đi lên bản đồ bởi nếu nối tập các điểm này lại có thể khiến cắt chéo các ngôi nhà.</w:t>
      </w:r>
    </w:p>
    <w:p w14:paraId="292912D8" w14:textId="52A98C88" w:rsidR="00D21BB5" w:rsidRDefault="00D21BB5" w:rsidP="00D21BB5">
      <w:r>
        <w:t xml:space="preserve">Để khắc phục vấn đề này, chúng ta sẽ sử dụng thêm một dịch vụ nữa </w:t>
      </w:r>
      <w:del w:id="225" w:author="Nguyen Nhat Hai" w:date="2017-12-19T09:27:00Z">
        <w:r w:rsidDel="00A55C3D">
          <w:delText xml:space="preserve">trong Web Service API </w:delText>
        </w:r>
      </w:del>
      <w:r>
        <w:t xml:space="preserve">của Google Maps API </w:t>
      </w:r>
      <w:ins w:id="226" w:author="Nguyen Nhat Hai" w:date="2017-12-19T09:27:00Z">
        <w:r w:rsidR="00A55C3D">
          <w:t xml:space="preserve">là </w:t>
        </w:r>
      </w:ins>
      <w:del w:id="227" w:author="Nguyen Nhat Hai" w:date="2017-12-19T09:27:00Z">
        <w:r w:rsidDel="00A55C3D">
          <w:delText xml:space="preserve">– </w:delText>
        </w:r>
      </w:del>
      <w:r>
        <w:t>Roads API.</w:t>
      </w:r>
    </w:p>
    <w:p w14:paraId="27C4AE74" w14:textId="50FA9AE5" w:rsidR="00D21BB5" w:rsidRDefault="00E35044" w:rsidP="00D21BB5">
      <w:pPr>
        <w:pStyle w:val="Heading3"/>
        <w:rPr>
          <w:rFonts w:cs="Times New Roman"/>
        </w:rPr>
      </w:pPr>
      <w:bookmarkStart w:id="228" w:name="_Hlk501153323"/>
      <w:bookmarkStart w:id="229" w:name="_Toc501533377"/>
      <w:bookmarkStart w:id="230" w:name="_Hlk500536366"/>
      <w:ins w:id="231" w:author="Nguyen Nhat Hai" w:date="2017-12-19T09:26:00Z">
        <w:r>
          <w:rPr>
            <w:rFonts w:cs="Times New Roman"/>
          </w:rPr>
          <w:t>Chỉ dẫn đ</w:t>
        </w:r>
      </w:ins>
      <w:ins w:id="232" w:author="Nguyen Nhat Hai" w:date="2017-12-19T09:27:00Z">
        <w:r>
          <w:rPr>
            <w:rFonts w:cs="Times New Roman"/>
          </w:rPr>
          <w:t xml:space="preserve">ường đi - </w:t>
        </w:r>
      </w:ins>
      <w:r w:rsidR="00D21BB5" w:rsidRPr="001C01A4">
        <w:rPr>
          <w:rFonts w:cs="Times New Roman"/>
        </w:rPr>
        <w:t>Road</w:t>
      </w:r>
      <w:r w:rsidR="00D21BB5">
        <w:rPr>
          <w:rFonts w:cs="Times New Roman"/>
        </w:rPr>
        <w:t xml:space="preserve">s </w:t>
      </w:r>
      <w:bookmarkEnd w:id="228"/>
      <w:r w:rsidR="00D21BB5">
        <w:rPr>
          <w:rFonts w:cs="Times New Roman"/>
        </w:rPr>
        <w:t>API</w:t>
      </w:r>
      <w:bookmarkEnd w:id="229"/>
    </w:p>
    <w:bookmarkEnd w:id="230"/>
    <w:p w14:paraId="3F6564A5" w14:textId="13E7610A" w:rsidR="00D21BB5" w:rsidRDefault="00D21BB5" w:rsidP="00D21BB5">
      <w:r w:rsidRPr="00DE42A4">
        <w:rPr>
          <w:i/>
        </w:rPr>
        <w:t>“</w:t>
      </w:r>
      <w:r w:rsidR="00EC5737" w:rsidRPr="00EC5737">
        <w:rPr>
          <w:i/>
        </w:rPr>
        <w:t>Roads Maps API xác định tuyến đường một chiếc xe đã đi dọc theo</w:t>
      </w:r>
      <w:r w:rsidR="00BE2C52">
        <w:rPr>
          <w:i/>
        </w:rPr>
        <w:t xml:space="preserve"> </w:t>
      </w:r>
      <w:r w:rsidR="00EC5737" w:rsidRPr="00EC5737">
        <w:rPr>
          <w:i/>
        </w:rPr>
        <w:t>và cung cấp các dữ liệu bổ sung về con đường, chẳng hạn như giới hạn tốc độ</w:t>
      </w:r>
      <w:r w:rsidR="00EC5737" w:rsidRPr="000904D7">
        <w:rPr>
          <w:i/>
        </w:rPr>
        <w:t>.</w:t>
      </w:r>
      <w:r w:rsidRPr="000904D7">
        <w:rPr>
          <w:i/>
        </w:rPr>
        <w:t>”</w:t>
      </w:r>
      <w:r w:rsidRPr="000E5021">
        <w:rPr>
          <w:i/>
          <w:vertAlign w:val="superscript"/>
          <w:rPrChange w:id="233" w:author="Nguyễn Trọng Giáp" w:date="2017-12-20T08:04:00Z">
            <w:rPr/>
          </w:rPrChange>
        </w:rPr>
        <w:t xml:space="preserve"> </w:t>
      </w:r>
      <w:r w:rsidRPr="00126E20">
        <w:rPr>
          <w:rPrChange w:id="234" w:author="Nguyễn Trọng Giáp" w:date="2017-12-20T08:05:00Z">
            <w:rPr>
              <w:vertAlign w:val="superscript"/>
            </w:rPr>
          </w:rPrChange>
        </w:rPr>
        <w:t>[1]</w:t>
      </w:r>
    </w:p>
    <w:p w14:paraId="2FD2D2E0" w14:textId="77777777" w:rsidR="00D21BB5" w:rsidRDefault="00D21BB5" w:rsidP="00D21BB5">
      <w:r w:rsidRPr="00057FC7">
        <w:lastRenderedPageBreak/>
        <w:t xml:space="preserve">API </w:t>
      </w:r>
      <w:r>
        <w:t>được cung cấp thông qua một</w:t>
      </w:r>
      <w:r w:rsidRPr="00057FC7">
        <w:t xml:space="preserve"> giao diện đơn giản của HTTPS</w:t>
      </w:r>
      <w:r>
        <w:t xml:space="preserve"> với một số chức năng tra cứu sau:</w:t>
      </w:r>
    </w:p>
    <w:p w14:paraId="45F0B969" w14:textId="77777777" w:rsidR="00D21BB5" w:rsidRPr="0028169F" w:rsidRDefault="00D21BB5" w:rsidP="0059127F">
      <w:pPr>
        <w:pStyle w:val="ListParagraph"/>
        <w:numPr>
          <w:ilvl w:val="0"/>
          <w:numId w:val="6"/>
        </w:numPr>
        <w:rPr>
          <w:b/>
        </w:rPr>
      </w:pPr>
      <w:r w:rsidRPr="00911A6D">
        <w:rPr>
          <w:b/>
          <w:i/>
        </w:rPr>
        <w:t>Snap to roads</w:t>
      </w:r>
      <w:r>
        <w:rPr>
          <w:b/>
        </w:rPr>
        <w:t xml:space="preserve">: </w:t>
      </w:r>
      <w:r>
        <w:t>Với một tập các tọa độ GPS, d</w:t>
      </w:r>
      <w:r w:rsidRPr="00356179">
        <w:t>ịch vụ này trả về</w:t>
      </w:r>
      <w:r>
        <w:t xml:space="preserve"> tập các tọa độ tương tự nhưng được hiệu chỉnh sao cho tập các điểm này nằm dọc theo con đường phù hợp nhất mà một chiếc xe đi qua</w:t>
      </w:r>
      <w:r w:rsidRPr="00356179">
        <w:t xml:space="preserve">. </w:t>
      </w:r>
      <w:r>
        <w:t>Dịch vụ này có thể tiếp nhận lên đến 100 điểm và còn cung cấp tùy chọn cho phép chúng ta lấy tọa độ con đường theo đường cong nội suy.</w:t>
      </w:r>
    </w:p>
    <w:p w14:paraId="3F05C969" w14:textId="77777777" w:rsidR="00D21BB5" w:rsidRDefault="00D21BB5" w:rsidP="0059127F">
      <w:pPr>
        <w:pStyle w:val="ListParagraph"/>
        <w:numPr>
          <w:ilvl w:val="0"/>
          <w:numId w:val="6"/>
        </w:numPr>
        <w:rPr>
          <w:b/>
        </w:rPr>
      </w:pPr>
      <w:r w:rsidRPr="00911A6D">
        <w:rPr>
          <w:b/>
          <w:i/>
        </w:rPr>
        <w:t>Nearest roads</w:t>
      </w:r>
      <w:r>
        <w:rPr>
          <w:b/>
        </w:rPr>
        <w:t>:</w:t>
      </w:r>
      <w:r>
        <w:t xml:space="preserve"> Với một tập các tọa độ GPS, d</w:t>
      </w:r>
      <w:r w:rsidRPr="00356179">
        <w:t xml:space="preserve">ịch vụ này </w:t>
      </w:r>
      <w:r w:rsidRPr="0028169F">
        <w:t xml:space="preserve">trả về </w:t>
      </w:r>
      <w:r>
        <w:t>vị trí nằm trên con</w:t>
      </w:r>
      <w:r w:rsidRPr="0028169F">
        <w:t xml:space="preserve"> đường gần nhất cho mỗi điểm</w:t>
      </w:r>
      <w:r>
        <w:t>.</w:t>
      </w:r>
      <w:r w:rsidRPr="0028169F">
        <w:t xml:space="preserve"> </w:t>
      </w:r>
      <w:r>
        <w:t>Cũng có thể tiếp nhận lên đến 100 điểm. Không như snap to roads, tập điểm trả về không phải là một đường dẫn liên tục.</w:t>
      </w:r>
    </w:p>
    <w:p w14:paraId="5C0C99EF" w14:textId="77777777" w:rsidR="00D21BB5" w:rsidRPr="001A3644" w:rsidRDefault="00D21BB5" w:rsidP="0059127F">
      <w:pPr>
        <w:pStyle w:val="ListParagraph"/>
        <w:numPr>
          <w:ilvl w:val="0"/>
          <w:numId w:val="6"/>
        </w:numPr>
        <w:rPr>
          <w:b/>
        </w:rPr>
      </w:pPr>
      <w:r w:rsidRPr="00911A6D">
        <w:rPr>
          <w:b/>
          <w:i/>
        </w:rPr>
        <w:t>Speed limits</w:t>
      </w:r>
      <w:r>
        <w:rPr>
          <w:b/>
        </w:rPr>
        <w:t>:</w:t>
      </w:r>
      <w:r>
        <w:t xml:space="preserve"> </w:t>
      </w:r>
      <w:r w:rsidRPr="00130913">
        <w:t xml:space="preserve">Dịch vụ này </w:t>
      </w:r>
      <w:r>
        <w:t>trả</w:t>
      </w:r>
      <w:r w:rsidRPr="00130913">
        <w:t xml:space="preserve"> về tốc độ giới hạn cho một đoạn đường. Dịch vụ giới hạn chỉ dành </w:t>
      </w:r>
      <w:r>
        <w:t>gói</w:t>
      </w:r>
      <w:r w:rsidRPr="00130913">
        <w:t xml:space="preserve"> Google Maps API Premium</w:t>
      </w:r>
      <w:r>
        <w:t>.</w:t>
      </w:r>
    </w:p>
    <w:p w14:paraId="6A7A4907" w14:textId="14135A94" w:rsidR="00D21BB5" w:rsidRDefault="00D21BB5" w:rsidP="00D21BB5">
      <w:r>
        <w:t>Với vấn đề Direction API không trả về đúng trên các con đường cong như đã nêu ở trong mục [2.1.3], chúng ta có thể sử dụng bằng cách sử dụng kết hợp cả hai dịch vụ này</w:t>
      </w:r>
      <w:r w:rsidR="001250D6">
        <w:t>:</w:t>
      </w:r>
    </w:p>
    <w:p w14:paraId="70507E43" w14:textId="77777777" w:rsidR="00D21BB5" w:rsidRPr="00A13AFA" w:rsidRDefault="00D21BB5" w:rsidP="0059127F">
      <w:pPr>
        <w:pStyle w:val="ListParagraph"/>
        <w:numPr>
          <w:ilvl w:val="0"/>
          <w:numId w:val="7"/>
        </w:numPr>
      </w:pPr>
      <w:r>
        <w:t xml:space="preserve">Gọi một API đến </w:t>
      </w:r>
      <w:r>
        <w:rPr>
          <w:rFonts w:cs="Times New Roman"/>
        </w:rPr>
        <w:t xml:space="preserve">Directions </w:t>
      </w:r>
      <w:r w:rsidRPr="001C01A4">
        <w:rPr>
          <w:rFonts w:cs="Times New Roman"/>
        </w:rPr>
        <w:t>API</w:t>
      </w:r>
      <w:r>
        <w:rPr>
          <w:rFonts w:cs="Times New Roman"/>
        </w:rPr>
        <w:t xml:space="preserve"> để lấy ra một tập các điểm GPS nằm trên con đường. </w:t>
      </w:r>
    </w:p>
    <w:p w14:paraId="5B08BFAF" w14:textId="07A928FA" w:rsidR="00D21BB5" w:rsidRDefault="00D21BB5" w:rsidP="0059127F">
      <w:pPr>
        <w:pStyle w:val="ListParagraph"/>
        <w:numPr>
          <w:ilvl w:val="0"/>
          <w:numId w:val="7"/>
        </w:numPr>
      </w:pPr>
      <w:r>
        <w:t xml:space="preserve">Với tập điểm thu được, ta thêm vào giữa 2 điểm liên tiếp </w:t>
      </w:r>
      <w:r w:rsidR="001250D6">
        <w:t>thêm một vài điểm</w:t>
      </w:r>
      <w:r>
        <w:t xml:space="preserve"> </w:t>
      </w:r>
      <w:r w:rsidR="001250D6">
        <w:t xml:space="preserve">nhằm mục đích </w:t>
      </w:r>
      <w:r>
        <w:t xml:space="preserve">tăng mật độ </w:t>
      </w:r>
      <w:r w:rsidR="001250D6">
        <w:t>điểm trên</w:t>
      </w:r>
      <w:r>
        <w:t xml:space="preserve"> con đường. </w:t>
      </w:r>
    </w:p>
    <w:p w14:paraId="75BDE24F" w14:textId="3B1D99FD" w:rsidR="00CB5B81" w:rsidRPr="00CB5B81" w:rsidRDefault="00D21BB5" w:rsidP="0059127F">
      <w:pPr>
        <w:pStyle w:val="ListParagraph"/>
        <w:numPr>
          <w:ilvl w:val="0"/>
          <w:numId w:val="7"/>
        </w:numPr>
      </w:pPr>
      <w:r>
        <w:t xml:space="preserve">Gọi một API đến </w:t>
      </w:r>
      <w:r w:rsidRPr="00912074">
        <w:t>Roads API</w:t>
      </w:r>
      <w:r>
        <w:t xml:space="preserve"> với tùy chọn “</w:t>
      </w:r>
      <w:r w:rsidRPr="00912074">
        <w:rPr>
          <w:i/>
        </w:rPr>
        <w:t>Snap to roads</w:t>
      </w:r>
      <w:r>
        <w:rPr>
          <w:b/>
        </w:rPr>
        <w:t xml:space="preserve">” </w:t>
      </w:r>
      <w:r>
        <w:t xml:space="preserve">để hiệu chỉnh các điểm đã thêm ở bước 2, giúp cho các điểm này </w:t>
      </w:r>
      <w:r w:rsidRPr="00AE6443">
        <w:rPr>
          <w:i/>
        </w:rPr>
        <w:t>“bám”</w:t>
      </w:r>
      <w:r>
        <w:rPr>
          <w:i/>
        </w:rPr>
        <w:t xml:space="preserve"> </w:t>
      </w:r>
      <w:r>
        <w:t>vào con đường phù hợp nhất cho đường đi chiếc xe. Như vậy chúng ta sẽ thu về một con đường phù hợp hơn.</w:t>
      </w:r>
    </w:p>
    <w:p w14:paraId="5D513C9F" w14:textId="7FFBB0E3" w:rsidR="00D21BB5" w:rsidRPr="007A097D" w:rsidRDefault="00D21BB5" w:rsidP="00CB5B81">
      <w:pPr>
        <w:rPr>
          <w:rPrChange w:id="235" w:author="Nguyễn Trọng Giáp" w:date="2017-12-20T08:03:00Z">
            <w:rPr>
              <w:i/>
            </w:rPr>
          </w:rPrChange>
        </w:rPr>
      </w:pPr>
      <w:r w:rsidRPr="007A097D">
        <w:rPr>
          <w:rPrChange w:id="236" w:author="Nguyễn Trọng Giáp" w:date="2017-12-20T08:03:00Z">
            <w:rPr>
              <w:i/>
            </w:rPr>
          </w:rPrChange>
        </w:rPr>
        <w:t>Với vấn đề gặp phải ở bài toán tìm đường đi từ “Bách Khoa” đến “Chợ Đồng Tâm”, sau khi áp dụng hướng giải quyết này, chúng ta đã thu được về con đường “cong” như ý muốn.</w:t>
      </w:r>
    </w:p>
    <w:p w14:paraId="108F934E" w14:textId="77777777" w:rsidR="00D21BB5" w:rsidRDefault="00D21BB5" w:rsidP="00D21BB5">
      <w:pPr>
        <w:keepNext/>
        <w:jc w:val="center"/>
      </w:pPr>
      <w:r>
        <w:rPr>
          <w:noProof/>
        </w:rPr>
        <w:drawing>
          <wp:inline distT="0" distB="0" distL="0" distR="0" wp14:anchorId="0BD1199B" wp14:editId="5ACE6EEB">
            <wp:extent cx="3020517" cy="279849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9893" cy="2816449"/>
                    </a:xfrm>
                    <a:prstGeom prst="rect">
                      <a:avLst/>
                    </a:prstGeom>
                    <a:noFill/>
                    <a:ln>
                      <a:noFill/>
                    </a:ln>
                  </pic:spPr>
                </pic:pic>
              </a:graphicData>
            </a:graphic>
          </wp:inline>
        </w:drawing>
      </w:r>
    </w:p>
    <w:p w14:paraId="6F12CE41" w14:textId="106A2613" w:rsidR="00D21BB5" w:rsidRDefault="00D21BB5" w:rsidP="00D21BB5">
      <w:pPr>
        <w:pStyle w:val="Caption"/>
      </w:pPr>
      <w:bookmarkStart w:id="237" w:name="_Toc501533474"/>
      <w:r>
        <w:t xml:space="preserve">Hình </w:t>
      </w:r>
      <w:fldSimple w:instr=" SEQ Hình \* ARABIC ">
        <w:r w:rsidR="007917EC">
          <w:rPr>
            <w:noProof/>
          </w:rPr>
          <w:t>6</w:t>
        </w:r>
      </w:fldSimple>
      <w:r>
        <w:t xml:space="preserve">: </w:t>
      </w:r>
      <w:r w:rsidRPr="003C2BAD">
        <w:t>Sử dụng Roads API k</w:t>
      </w:r>
      <w:r>
        <w:t>ế</w:t>
      </w:r>
      <w:r w:rsidRPr="003C2BAD">
        <w:t>t hợp Directions API</w:t>
      </w:r>
      <w:bookmarkEnd w:id="237"/>
    </w:p>
    <w:p w14:paraId="3F7F9949" w14:textId="77777777" w:rsidR="00D21BB5" w:rsidRDefault="00D21BB5" w:rsidP="00D21BB5">
      <w:r>
        <w:t>Tuy nhiên, việc sử dụng kết hợp 2 API này cũng có nhược điểm:</w:t>
      </w:r>
    </w:p>
    <w:p w14:paraId="1D286129" w14:textId="77777777" w:rsidR="00D21BB5" w:rsidRDefault="00D21BB5" w:rsidP="0059127F">
      <w:pPr>
        <w:pStyle w:val="ListParagraph"/>
        <w:numPr>
          <w:ilvl w:val="0"/>
          <w:numId w:val="7"/>
        </w:numPr>
      </w:pPr>
      <w:r>
        <w:lastRenderedPageBreak/>
        <w:t>Dữ liệu phản hồi chậm, bởi kết quả được hiển thị sau 2 bước gọi API lần lượt, và như thế sẽ tạo ra độ trễ khá đáng kể.</w:t>
      </w:r>
    </w:p>
    <w:p w14:paraId="31241AFE" w14:textId="77777777" w:rsidR="00D21BB5" w:rsidRDefault="00D21BB5" w:rsidP="0059127F">
      <w:pPr>
        <w:pStyle w:val="ListParagraph"/>
        <w:numPr>
          <w:ilvl w:val="0"/>
          <w:numId w:val="7"/>
        </w:numPr>
      </w:pPr>
      <w:r>
        <w:t>Tại một số trường hợp, Roads API có thể nhận dạng sai con đường, cũng sẽ trả về kết quả không hợp lý. Bởi vậy, khi kết hợp 2 API này sẽ cho ta kết quả hợp lý hơn, nhưng không phải với mọi trường hợp.</w:t>
      </w:r>
    </w:p>
    <w:p w14:paraId="512C457C" w14:textId="4611D98B" w:rsidR="00D21BB5" w:rsidRDefault="000C32F1" w:rsidP="00D21BB5">
      <w:pPr>
        <w:pStyle w:val="Heading2"/>
        <w:rPr>
          <w:rFonts w:cs="Times New Roman"/>
          <w:color w:val="auto"/>
        </w:rPr>
      </w:pPr>
      <w:bookmarkStart w:id="238" w:name="_Toc501533378"/>
      <w:ins w:id="239" w:author="Nguyen Nhat Hai" w:date="2017-12-19T09:28:00Z">
        <w:r>
          <w:rPr>
            <w:rFonts w:cs="Times New Roman"/>
            <w:color w:val="auto"/>
          </w:rPr>
          <w:t xml:space="preserve">Dịch vụ thông báo notification - </w:t>
        </w:r>
      </w:ins>
      <w:r w:rsidR="00D21BB5">
        <w:rPr>
          <w:rFonts w:cs="Times New Roman"/>
          <w:color w:val="auto"/>
        </w:rPr>
        <w:t xml:space="preserve">Google </w:t>
      </w:r>
      <w:r w:rsidR="00D21BB5" w:rsidRPr="008A5783">
        <w:rPr>
          <w:rFonts w:cs="Times New Roman"/>
          <w:color w:val="auto"/>
        </w:rPr>
        <w:t>Firebase</w:t>
      </w:r>
      <w:r w:rsidR="00D21BB5">
        <w:rPr>
          <w:rFonts w:cs="Times New Roman"/>
          <w:color w:val="auto"/>
        </w:rPr>
        <w:t xml:space="preserve"> </w:t>
      </w:r>
      <w:r w:rsidR="00D21BB5" w:rsidRPr="008A5783">
        <w:rPr>
          <w:rFonts w:cs="Times New Roman"/>
          <w:color w:val="auto"/>
        </w:rPr>
        <w:t>Cloud Messaging</w:t>
      </w:r>
      <w:bookmarkEnd w:id="238"/>
    </w:p>
    <w:p w14:paraId="2A727D44" w14:textId="77777777" w:rsidR="00D21BB5" w:rsidRDefault="00D21BB5">
      <w:pPr>
        <w:spacing w:before="120" w:beforeAutospacing="0" w:after="120" w:afterAutospacing="0"/>
        <w:rPr>
          <w:vertAlign w:val="superscript"/>
        </w:rPr>
        <w:pPrChange w:id="240" w:author="Nguyen Nhat Hai" w:date="2017-12-19T09:32:00Z">
          <w:pPr/>
        </w:pPrChange>
      </w:pPr>
      <w:r w:rsidRPr="009D20B3">
        <w:rPr>
          <w:i/>
        </w:rPr>
        <w:t xml:space="preserve">“Firebase Cloud Messaging (FCM) là một giải pháp </w:t>
      </w:r>
      <w:r>
        <w:rPr>
          <w:i/>
        </w:rPr>
        <w:t>thông báo</w:t>
      </w:r>
      <w:r w:rsidRPr="009D20B3">
        <w:rPr>
          <w:i/>
        </w:rPr>
        <w:t xml:space="preserve"> </w:t>
      </w:r>
      <w:r>
        <w:rPr>
          <w:i/>
        </w:rPr>
        <w:t xml:space="preserve">đa </w:t>
      </w:r>
      <w:r w:rsidRPr="009D20B3">
        <w:rPr>
          <w:i/>
        </w:rPr>
        <w:t xml:space="preserve">nền tảng cho phép </w:t>
      </w:r>
      <w:r>
        <w:rPr>
          <w:i/>
        </w:rPr>
        <w:t>chúng ta</w:t>
      </w:r>
      <w:r w:rsidRPr="009D20B3">
        <w:rPr>
          <w:i/>
        </w:rPr>
        <w:t xml:space="preserve"> </w:t>
      </w:r>
      <w:r>
        <w:rPr>
          <w:i/>
        </w:rPr>
        <w:t>gửi thông báo một cách đáng tin cậy và</w:t>
      </w:r>
      <w:r w:rsidRPr="009D20B3">
        <w:rPr>
          <w:i/>
        </w:rPr>
        <w:t xml:space="preserve"> không mất chi phí</w:t>
      </w:r>
      <w:r>
        <w:rPr>
          <w:i/>
        </w:rPr>
        <w:t>.</w:t>
      </w:r>
      <w:r w:rsidRPr="009D20B3">
        <w:rPr>
          <w:i/>
        </w:rPr>
        <w:t>”</w:t>
      </w:r>
      <w:r w:rsidRPr="009D20B3">
        <w:t xml:space="preserve"> </w:t>
      </w:r>
      <w:r w:rsidRPr="00907BE2">
        <w:rPr>
          <w:rPrChange w:id="241" w:author="Nguyen Nhat Hai" w:date="2017-12-19T09:28:00Z">
            <w:rPr>
              <w:vertAlign w:val="superscript"/>
            </w:rPr>
          </w:rPrChange>
        </w:rPr>
        <w:t>[2]</w:t>
      </w:r>
    </w:p>
    <w:p w14:paraId="77E212EE" w14:textId="77777777" w:rsidR="00D21BB5" w:rsidRDefault="00D21BB5">
      <w:pPr>
        <w:spacing w:before="120" w:beforeAutospacing="0" w:after="120" w:afterAutospacing="0"/>
        <w:pPrChange w:id="242" w:author="Nguyen Nhat Hai" w:date="2017-12-19T09:31:00Z">
          <w:pPr/>
        </w:pPrChange>
      </w:pPr>
      <w:r w:rsidRPr="004120D3">
        <w:t>FCM bao gồm hai thành phần chính cho việc gửi và nhận:</w:t>
      </w:r>
    </w:p>
    <w:p w14:paraId="36FD1BF0" w14:textId="0C03F91A" w:rsidR="00D21BB5" w:rsidRDefault="00D21BB5">
      <w:pPr>
        <w:pStyle w:val="ListParagraph"/>
        <w:numPr>
          <w:ilvl w:val="0"/>
          <w:numId w:val="9"/>
        </w:numPr>
        <w:spacing w:before="120" w:beforeAutospacing="0" w:after="120" w:afterAutospacing="0"/>
        <w:pPrChange w:id="243" w:author="Nguyen Nhat Hai" w:date="2017-12-19T09:31:00Z">
          <w:pPr>
            <w:pStyle w:val="ListParagraph"/>
            <w:numPr>
              <w:numId w:val="9"/>
            </w:numPr>
            <w:ind w:hanging="360"/>
          </w:pPr>
        </w:pPrChange>
      </w:pPr>
      <w:r>
        <w:t>M</w:t>
      </w:r>
      <w:r w:rsidRPr="004120D3">
        <w:t xml:space="preserve">ôi trường tin cậy như Cloud Functions cho Firebase hoặc một ứng dụng </w:t>
      </w:r>
      <w:r>
        <w:t xml:space="preserve">server </w:t>
      </w:r>
      <w:r w:rsidRPr="004120D3">
        <w:t>để</w:t>
      </w:r>
      <w:r>
        <w:t xml:space="preserve"> </w:t>
      </w:r>
      <w:r w:rsidRPr="004120D3">
        <w:t>tạo, và gửi tin nhắn</w:t>
      </w:r>
      <w:r>
        <w:t>.</w:t>
      </w:r>
    </w:p>
    <w:p w14:paraId="27259A2F" w14:textId="77777777" w:rsidR="00D21BB5" w:rsidRDefault="00D21BB5">
      <w:pPr>
        <w:pStyle w:val="ListParagraph"/>
        <w:numPr>
          <w:ilvl w:val="0"/>
          <w:numId w:val="9"/>
        </w:numPr>
        <w:spacing w:before="120" w:beforeAutospacing="0" w:after="120" w:afterAutospacing="0"/>
        <w:pPrChange w:id="244" w:author="Nguyen Nhat Hai" w:date="2017-12-19T09:31:00Z">
          <w:pPr>
            <w:pStyle w:val="ListParagraph"/>
            <w:numPr>
              <w:numId w:val="9"/>
            </w:numPr>
            <w:ind w:hanging="360"/>
          </w:pPr>
        </w:pPrChange>
      </w:pPr>
      <w:r>
        <w:t>Thiết bị iOs, Android, Web đóng vai trò client để nhận tin nhắn.</w:t>
      </w:r>
    </w:p>
    <w:p w14:paraId="6898C84D" w14:textId="5C9D2E38" w:rsidR="00D21BB5" w:rsidDel="00FD436C" w:rsidRDefault="00D21BB5" w:rsidP="00D21BB5">
      <w:pPr>
        <w:rPr>
          <w:del w:id="245" w:author="Nguyễn Trọng Giáp" w:date="2017-12-20T08:09:00Z"/>
        </w:rPr>
      </w:pPr>
      <w:del w:id="246" w:author="Nguyễn Trọng Giáp" w:date="2017-12-20T08:09:00Z">
        <w:r w:rsidRPr="00E8064A" w:rsidDel="00FD436C">
          <w:delText>Ứng dụng</w:delText>
        </w:r>
      </w:del>
      <w:ins w:id="247" w:author="Nguyen Nhat Hai" w:date="2017-12-19T09:29:00Z">
        <w:del w:id="248" w:author="Nguyễn Trọng Giáp" w:date="2017-12-20T08:09:00Z">
          <w:r w:rsidR="004936E3" w:rsidDel="00FD436C">
            <w:delText xml:space="preserve"> phía</w:delText>
          </w:r>
        </w:del>
      </w:ins>
      <w:del w:id="249" w:author="Nguyễn Trọng Giáp" w:date="2017-12-20T08:09:00Z">
        <w:r w:rsidRPr="00E8064A" w:rsidDel="00FD436C">
          <w:delText xml:space="preserve"> </w:delText>
        </w:r>
        <w:r w:rsidDel="00FD436C">
          <w:delText>server</w:delText>
        </w:r>
        <w:r w:rsidRPr="00E8064A" w:rsidDel="00FD436C">
          <w:delText xml:space="preserve"> hoặc môi trường </w:delText>
        </w:r>
        <w:r w:rsidDel="00FD436C">
          <w:delText>server</w:delText>
        </w:r>
        <w:r w:rsidRPr="00E8064A" w:rsidDel="00FD436C">
          <w:delText xml:space="preserve"> tin cậy gửi </w:delText>
        </w:r>
        <w:r w:rsidDel="00FD436C">
          <w:delText xml:space="preserve">gói tin </w:delText>
        </w:r>
        <w:r w:rsidRPr="00E8064A" w:rsidDel="00FD436C">
          <w:delText>yêu cầu đến các máy chủ FCM</w:delText>
        </w:r>
        <w:r w:rsidDel="00FD436C">
          <w:delText xml:space="preserve"> </w:delText>
        </w:r>
        <w:r w:rsidRPr="00F40C3B" w:rsidDel="00FD436C">
          <w:delText xml:space="preserve">qua </w:delText>
        </w:r>
        <w:r w:rsidDel="00FD436C">
          <w:delText>Admin</w:delText>
        </w:r>
        <w:r w:rsidRPr="00F40C3B" w:rsidDel="00FD436C">
          <w:delText xml:space="preserve"> SDK hoặc HTTP và XMPP API</w:delText>
        </w:r>
        <w:r w:rsidRPr="00E8064A" w:rsidDel="00FD436C">
          <w:delText>,</w:delText>
        </w:r>
        <w:r w:rsidDel="00FD436C">
          <w:delText xml:space="preserve"> </w:delText>
        </w:r>
        <w:r w:rsidRPr="00E8064A" w:rsidDel="00FD436C">
          <w:delText xml:space="preserve">sau đó các máy chủ FCM sẽ gửi tin nhắn cho </w:delText>
        </w:r>
        <w:r w:rsidDel="00FD436C">
          <w:delText xml:space="preserve">các ứng dụng client </w:delText>
        </w:r>
        <w:r w:rsidRPr="00E8064A" w:rsidDel="00FD436C">
          <w:delText>đang chạy trên thiết bị của người dùng.</w:delText>
        </w:r>
      </w:del>
    </w:p>
    <w:p w14:paraId="192F5999" w14:textId="0B1AE25C" w:rsidR="00C5431E" w:rsidDel="00FD436C" w:rsidRDefault="00D21BB5" w:rsidP="00D21BB5">
      <w:pPr>
        <w:rPr>
          <w:ins w:id="250" w:author="Nguyen Nhat Hai" w:date="2017-12-19T09:31:00Z"/>
          <w:del w:id="251" w:author="Nguyễn Trọng Giáp" w:date="2017-12-20T08:09:00Z"/>
          <w:noProof/>
        </w:rPr>
      </w:pPr>
      <w:del w:id="252" w:author="Nguyễn Trọng Giáp" w:date="2017-12-20T08:09:00Z">
        <w:r w:rsidDel="00FD436C">
          <w:delText xml:space="preserve">Để phân biệt giữa các client với nhau, mỗi FCM sẽ </w:delText>
        </w:r>
      </w:del>
      <w:ins w:id="253" w:author="Nguyen Nhat Hai" w:date="2017-12-19T09:29:00Z">
        <w:del w:id="254" w:author="Nguyễn Trọng Giáp" w:date="2017-12-20T08:09:00Z">
          <w:r w:rsidR="004936E3" w:rsidDel="00FD436C">
            <w:delText xml:space="preserve">khi </w:delText>
          </w:r>
        </w:del>
      </w:ins>
      <w:del w:id="255" w:author="Nguyễn Trọng Giáp" w:date="2017-12-20T08:09:00Z">
        <w:r w:rsidDel="00FD436C">
          <w:delText>trả về</w:delText>
        </w:r>
      </w:del>
      <w:del w:id="256" w:author="Nguyễn Trọng Giáp" w:date="2017-12-20T08:07:00Z">
        <w:r w:rsidDel="00947910">
          <w:delText xml:space="preserve"> </w:delText>
        </w:r>
      </w:del>
      <w:ins w:id="257" w:author="Nguyen Nhat Hai" w:date="2017-12-19T09:29:00Z">
        <w:del w:id="258" w:author="Nguyễn Trọng Giáp" w:date="2017-12-20T08:09:00Z">
          <w:r w:rsidR="004936E3" w:rsidDel="00FD436C">
            <w:delText xml:space="preserve"> thông tin </w:delText>
          </w:r>
        </w:del>
      </w:ins>
      <w:del w:id="259" w:author="Nguyễn Trọng Giáp" w:date="2017-12-20T08:09:00Z">
        <w:r w:rsidDel="00FD436C">
          <w:delText xml:space="preserve">cho client sẽ tạo ra một token riêng. Khi muốn gửi thông báo đến một client, ứng dụng server cần đính kèm token trong gói tin gửi cho FCM. Ngoài ra, FCM còn cung cấp gom nhóm client theo từng </w:delText>
        </w:r>
        <w:r w:rsidR="000E141A" w:rsidDel="00FD436C">
          <w:delText>chủ đề (</w:delText>
        </w:r>
        <w:r w:rsidRPr="001028D1" w:rsidDel="00FD436C">
          <w:rPr>
            <w:i/>
          </w:rPr>
          <w:delText>topic</w:delText>
        </w:r>
        <w:r w:rsidR="000E141A" w:rsidDel="00FD436C">
          <w:delText>)</w:delText>
        </w:r>
        <w:r w:rsidDel="00FD436C">
          <w:delText>. Mỗi client có thể đăng ký nhiều chủ đề cùng một lúc</w:delText>
        </w:r>
      </w:del>
      <w:ins w:id="260" w:author="Nguyen Nhat Hai" w:date="2017-12-19T09:30:00Z">
        <w:del w:id="261" w:author="Nguyễn Trọng Giáp" w:date="2017-12-20T08:09:00Z">
          <w:r w:rsidR="00705811" w:rsidDel="00FD436C">
            <w:delText>.</w:delText>
          </w:r>
        </w:del>
      </w:ins>
      <w:del w:id="262" w:author="Nguyễn Trọng Giáp" w:date="2017-12-20T08:09:00Z">
        <w:r w:rsidDel="00FD436C">
          <w:delText xml:space="preserve">, </w:delText>
        </w:r>
        <w:r w:rsidR="00F804A8" w:rsidDel="00FD436C">
          <w:delText>lúc</w:delText>
        </w:r>
      </w:del>
      <w:ins w:id="263" w:author="Nguyen Nhat Hai" w:date="2017-12-19T09:30:00Z">
        <w:del w:id="264" w:author="Nguyễn Trọng Giáp" w:date="2017-12-20T08:09:00Z">
          <w:r w:rsidR="00705811" w:rsidDel="00FD436C">
            <w:delText>Khi</w:delText>
          </w:r>
        </w:del>
      </w:ins>
      <w:del w:id="265" w:author="Nguyễn Trọng Giáp" w:date="2017-12-20T08:09:00Z">
        <w:r w:rsidR="00F804A8" w:rsidDel="00FD436C">
          <w:delText xml:space="preserve"> FCM</w:delText>
        </w:r>
      </w:del>
      <w:ins w:id="266" w:author="Nguyen Nhat Hai" w:date="2017-12-19T09:30:00Z">
        <w:del w:id="267" w:author="Nguyễn Trọng Giáp" w:date="2017-12-20T08:09:00Z">
          <w:r w:rsidR="00705811" w:rsidDel="00FD436C">
            <w:delText xml:space="preserve"> được</w:delText>
          </w:r>
        </w:del>
      </w:ins>
      <w:del w:id="268" w:author="Nguyễn Trọng Giáp" w:date="2017-12-20T08:09:00Z">
        <w:r w:rsidR="00F804A8" w:rsidDel="00FD436C">
          <w:delText xml:space="preserve"> lựa chọn gửi theo chủ đề, những client có cùng chủ đề sẽ được gửi thông báo</w:delText>
        </w:r>
        <w:r w:rsidDel="00FD436C">
          <w:delText>.</w:delText>
        </w:r>
      </w:del>
      <w:ins w:id="269" w:author="Nguyen Nhat Hai" w:date="2017-12-19T09:31:00Z">
        <w:del w:id="270" w:author="Nguyễn Trọng Giáp" w:date="2017-12-20T08:09:00Z">
          <w:r w:rsidR="00C5431E" w:rsidRPr="00C5431E" w:rsidDel="00FD436C">
            <w:rPr>
              <w:noProof/>
            </w:rPr>
            <w:delText xml:space="preserve"> </w:delText>
          </w:r>
        </w:del>
      </w:ins>
    </w:p>
    <w:p w14:paraId="484919E6" w14:textId="488D0BDD" w:rsidR="00D21BB5" w:rsidDel="00FD436C" w:rsidRDefault="00C5431E">
      <w:pPr>
        <w:jc w:val="center"/>
        <w:rPr>
          <w:del w:id="271" w:author="Nguyễn Trọng Giáp" w:date="2017-12-20T08:09:00Z"/>
        </w:rPr>
        <w:pPrChange w:id="272" w:author="Nguyen Nhat Hai" w:date="2017-12-19T09:31:00Z">
          <w:pPr/>
        </w:pPrChange>
      </w:pPr>
      <w:moveToRangeStart w:id="273" w:author="Nguyen Nhat Hai" w:date="2017-12-19T09:31:00Z" w:name="move501439196"/>
      <w:moveTo w:id="274" w:author="Nguyen Nhat Hai" w:date="2017-12-19T09:31:00Z">
        <w:r>
          <w:rPr>
            <w:noProof/>
          </w:rPr>
          <w:drawing>
            <wp:inline distT="0" distB="0" distL="0" distR="0" wp14:anchorId="4DB60403" wp14:editId="5AC4D6F5">
              <wp:extent cx="2533763" cy="3137110"/>
              <wp:effectExtent l="0" t="0" r="6350" b="12700"/>
              <wp:docPr id="5" name="Picture 5" descr="Firebase Cloud Messaging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rebase Cloud Messaging architecture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2731" cy="3197738"/>
                      </a:xfrm>
                      <a:prstGeom prst="rect">
                        <a:avLst/>
                      </a:prstGeom>
                      <a:noFill/>
                      <a:ln>
                        <a:noFill/>
                      </a:ln>
                    </pic:spPr>
                  </pic:pic>
                </a:graphicData>
              </a:graphic>
            </wp:inline>
          </w:drawing>
        </w:r>
      </w:moveTo>
      <w:moveToRangeEnd w:id="273"/>
    </w:p>
    <w:p w14:paraId="377363EC" w14:textId="1B0B3EE6" w:rsidR="00D21BB5" w:rsidRDefault="00D21BB5">
      <w:pPr>
        <w:jc w:val="center"/>
        <w:pPrChange w:id="275" w:author="Nguyễn Trọng Giáp" w:date="2017-12-20T08:09:00Z">
          <w:pPr>
            <w:keepNext/>
            <w:jc w:val="center"/>
          </w:pPr>
        </w:pPrChange>
      </w:pPr>
      <w:moveFromRangeStart w:id="276" w:author="Nguyen Nhat Hai" w:date="2017-12-19T09:31:00Z" w:name="move501439196"/>
      <w:moveFrom w:id="277" w:author="Nguyen Nhat Hai" w:date="2017-12-19T09:31:00Z">
        <w:r w:rsidDel="00C5431E">
          <w:rPr>
            <w:noProof/>
          </w:rPr>
          <w:drawing>
            <wp:inline distT="0" distB="0" distL="0" distR="0" wp14:anchorId="1C43B0F5" wp14:editId="116E55D7">
              <wp:extent cx="2533763" cy="3137110"/>
              <wp:effectExtent l="0" t="0" r="6350" b="12700"/>
              <wp:docPr id="18" name="Picture 18" descr="Firebase Cloud Messaging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rebase Cloud Messaging architecture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2731" cy="3197738"/>
                      </a:xfrm>
                      <a:prstGeom prst="rect">
                        <a:avLst/>
                      </a:prstGeom>
                      <a:noFill/>
                      <a:ln>
                        <a:noFill/>
                      </a:ln>
                    </pic:spPr>
                  </pic:pic>
                </a:graphicData>
              </a:graphic>
            </wp:inline>
          </w:drawing>
        </w:r>
      </w:moveFrom>
      <w:moveFromRangeEnd w:id="276"/>
    </w:p>
    <w:p w14:paraId="04FCB5E1" w14:textId="7A125E7B" w:rsidR="00FD436C" w:rsidRDefault="00D21BB5" w:rsidP="00BF0AD3">
      <w:pPr>
        <w:pStyle w:val="Caption"/>
        <w:spacing w:before="100" w:after="0" w:afterAutospacing="0"/>
        <w:rPr>
          <w:ins w:id="278" w:author="Nguyễn Trọng Giáp" w:date="2017-12-20T08:08:00Z"/>
        </w:rPr>
      </w:pPr>
      <w:bookmarkStart w:id="279" w:name="_Toc501533475"/>
      <w:r>
        <w:t xml:space="preserve">Hình </w:t>
      </w:r>
      <w:fldSimple w:instr=" SEQ Hình \* ARABIC ">
        <w:r w:rsidR="007917EC">
          <w:rPr>
            <w:noProof/>
          </w:rPr>
          <w:t>7</w:t>
        </w:r>
      </w:fldSimple>
      <w:r>
        <w:t>: Firebase Cloud Messaging</w:t>
      </w:r>
      <w:bookmarkEnd w:id="279"/>
      <w:ins w:id="280" w:author="Nguyen Nhat Hai" w:date="2017-12-19T09:32:00Z">
        <w:r w:rsidR="00C5431E">
          <w:t xml:space="preserve"> </w:t>
        </w:r>
      </w:ins>
    </w:p>
    <w:p w14:paraId="3BBDF3DD" w14:textId="68732421" w:rsidR="00C5431E" w:rsidRDefault="00C5431E" w:rsidP="00C5431E">
      <w:pPr>
        <w:spacing w:before="0" w:beforeAutospacing="0"/>
        <w:jc w:val="center"/>
        <w:rPr>
          <w:ins w:id="281" w:author="Nguyễn Trọng Giáp" w:date="2017-12-20T08:09:00Z"/>
          <w:i/>
        </w:rPr>
      </w:pPr>
      <w:moveToRangeStart w:id="282" w:author="Nguyen Nhat Hai" w:date="2017-12-19T09:32:00Z" w:name="move501439280"/>
      <w:moveTo w:id="283" w:author="Nguyen Nhat Hai" w:date="2017-12-19T09:32:00Z">
        <w:r w:rsidRPr="00E918DF">
          <w:rPr>
            <w:i/>
          </w:rPr>
          <w:t xml:space="preserve">[Nguồn: </w:t>
        </w:r>
        <w:r w:rsidRPr="00A80083">
          <w:rPr>
            <w:i/>
          </w:rPr>
          <w:t>Firebase</w:t>
        </w:r>
        <w:r w:rsidRPr="00E918DF">
          <w:rPr>
            <w:i/>
          </w:rPr>
          <w:t xml:space="preserve"> </w:t>
        </w:r>
        <w:r w:rsidRPr="00A1349F">
          <w:rPr>
            <w:i/>
          </w:rPr>
          <w:t xml:space="preserve">Cloud Messaging </w:t>
        </w:r>
        <w:r w:rsidRPr="00E918DF">
          <w:rPr>
            <w:i/>
          </w:rPr>
          <w:t>API]</w:t>
        </w:r>
      </w:moveTo>
    </w:p>
    <w:p w14:paraId="075A0E0C" w14:textId="77777777" w:rsidR="00FD436C" w:rsidRDefault="00FD436C" w:rsidP="00FD436C">
      <w:pPr>
        <w:rPr>
          <w:ins w:id="284" w:author="Nguyễn Trọng Giáp" w:date="2017-12-20T08:09:00Z"/>
        </w:rPr>
      </w:pPr>
      <w:ins w:id="285" w:author="Nguyễn Trọng Giáp" w:date="2017-12-20T08:09:00Z">
        <w:r w:rsidRPr="00E8064A">
          <w:t>Ứng dụng</w:t>
        </w:r>
        <w:r>
          <w:t xml:space="preserve"> phía</w:t>
        </w:r>
        <w:r w:rsidRPr="00E8064A">
          <w:t xml:space="preserve"> </w:t>
        </w:r>
        <w:r>
          <w:t>server</w:t>
        </w:r>
        <w:r w:rsidRPr="00E8064A">
          <w:t xml:space="preserve"> hoặc môi trường </w:t>
        </w:r>
        <w:r>
          <w:t>server</w:t>
        </w:r>
        <w:r w:rsidRPr="00E8064A">
          <w:t xml:space="preserve"> tin cậy gửi </w:t>
        </w:r>
        <w:r>
          <w:t xml:space="preserve">gói tin </w:t>
        </w:r>
        <w:r w:rsidRPr="00E8064A">
          <w:t>yêu cầu đến các máy chủ FCM</w:t>
        </w:r>
        <w:r>
          <w:t xml:space="preserve"> </w:t>
        </w:r>
        <w:r w:rsidRPr="00F40C3B">
          <w:t xml:space="preserve">qua </w:t>
        </w:r>
        <w:r>
          <w:t>Admin</w:t>
        </w:r>
        <w:r w:rsidRPr="00F40C3B">
          <w:t xml:space="preserve"> SDK hoặc HTTP và XMPP API</w:t>
        </w:r>
        <w:r w:rsidRPr="00E8064A">
          <w:t>,</w:t>
        </w:r>
        <w:r>
          <w:t xml:space="preserve"> </w:t>
        </w:r>
        <w:r w:rsidRPr="00E8064A">
          <w:t xml:space="preserve">sau đó các máy chủ FCM sẽ gửi tin nhắn cho </w:t>
        </w:r>
        <w:r>
          <w:t xml:space="preserve">các ứng dụng client </w:t>
        </w:r>
        <w:r w:rsidRPr="00E8064A">
          <w:t>đang chạy trên thiết bị của người dùng.</w:t>
        </w:r>
      </w:ins>
    </w:p>
    <w:p w14:paraId="243DEC7E" w14:textId="3A09F473" w:rsidR="00FD436C" w:rsidRPr="00FD436C" w:rsidDel="00FD436C" w:rsidRDefault="00FD436C">
      <w:pPr>
        <w:rPr>
          <w:del w:id="286" w:author="Nguyễn Trọng Giáp" w:date="2017-12-20T08:10:00Z"/>
          <w:noProof/>
          <w:rPrChange w:id="287" w:author="Nguyễn Trọng Giáp" w:date="2017-12-20T08:09:00Z">
            <w:rPr>
              <w:del w:id="288" w:author="Nguyễn Trọng Giáp" w:date="2017-12-20T08:10:00Z"/>
              <w:i/>
            </w:rPr>
          </w:rPrChange>
        </w:rPr>
        <w:pPrChange w:id="289" w:author="Nguyễn Trọng Giáp" w:date="2017-12-20T08:09:00Z">
          <w:pPr>
            <w:spacing w:before="0" w:beforeAutospacing="0"/>
            <w:jc w:val="center"/>
          </w:pPr>
        </w:pPrChange>
      </w:pPr>
      <w:ins w:id="290" w:author="Nguyễn Trọng Giáp" w:date="2017-12-20T08:09:00Z">
        <w:r>
          <w:t>Để phân biệt giữa các client với nhau, mỗi FCM khi trả về thông tin cho client sẽ tạo ra một token riêng. Khi muốn gửi thông báo đến một client, ứng dụng server cần đính kèm token trong gói tin gửi cho FCM. Ngoài ra, FCM còn cung cấp gom nhóm client theo từng chủ đề (</w:t>
        </w:r>
        <w:r w:rsidRPr="001028D1">
          <w:rPr>
            <w:i/>
          </w:rPr>
          <w:t>topic</w:t>
        </w:r>
        <w:r>
          <w:t>). Mỗi client có thể đăng ký nhiều chủ đề cùng một lúc. Khi FCM được lựa chọn gửi theo chủ đề, những client có cùng chủ đề sẽ được gửi thông báo.</w:t>
        </w:r>
        <w:r w:rsidRPr="00C5431E">
          <w:rPr>
            <w:noProof/>
          </w:rPr>
          <w:t xml:space="preserve"> </w:t>
        </w:r>
      </w:ins>
    </w:p>
    <w:moveToRangeEnd w:id="282"/>
    <w:p w14:paraId="60CD26A1" w14:textId="6E27AA65" w:rsidR="00D21BB5" w:rsidDel="00FD436C" w:rsidRDefault="00FD436C">
      <w:pPr>
        <w:pStyle w:val="Quote"/>
        <w:spacing w:before="100" w:after="0" w:afterAutospacing="0"/>
        <w:jc w:val="both"/>
        <w:rPr>
          <w:del w:id="291" w:author="Nguyễn Trọng Giáp" w:date="2017-12-20T08:10:00Z"/>
        </w:rPr>
        <w:pPrChange w:id="292" w:author="Nguyễn Trọng Giáp" w:date="2017-12-20T08:10:00Z">
          <w:pPr>
            <w:pStyle w:val="Quote"/>
            <w:spacing w:before="100" w:after="0" w:afterAutospacing="0"/>
          </w:pPr>
        </w:pPrChange>
      </w:pPr>
      <w:ins w:id="293" w:author="Nguyễn Trọng Giáp" w:date="2017-12-20T08:10:00Z">
        <w:r w:rsidDel="00FD436C">
          <w:t xml:space="preserve"> </w:t>
        </w:r>
      </w:ins>
      <w:ins w:id="294" w:author="Nguyen Nhat Hai" w:date="2017-12-19T09:32:00Z">
        <w:del w:id="295" w:author="Nguyễn Trọng Giáp" w:date="2017-12-20T08:10:00Z">
          <w:r w:rsidR="007E67C4" w:rsidDel="00FD436C">
            <w:delText>Giải ph</w:delText>
          </w:r>
        </w:del>
      </w:ins>
      <w:ins w:id="296" w:author="Nguyen Nhat Hai" w:date="2017-12-19T09:33:00Z">
        <w:del w:id="297" w:author="Nguyễn Trọng Giáp" w:date="2017-12-20T08:10:00Z">
          <w:r w:rsidR="007E67C4" w:rsidDel="00FD436C">
            <w:delText xml:space="preserve">áp nhắn tin xác thực - </w:delText>
          </w:r>
        </w:del>
      </w:ins>
    </w:p>
    <w:p w14:paraId="394FDCC9" w14:textId="013CBD47" w:rsidR="00D21BB5" w:rsidRPr="00A80083" w:rsidDel="00C5431E" w:rsidRDefault="00D21BB5">
      <w:pPr>
        <w:rPr>
          <w:i/>
        </w:rPr>
        <w:pPrChange w:id="298" w:author="Nguyễn Trọng Giáp" w:date="2017-12-20T08:10:00Z">
          <w:pPr>
            <w:spacing w:before="0" w:beforeAutospacing="0"/>
            <w:jc w:val="center"/>
          </w:pPr>
        </w:pPrChange>
      </w:pPr>
      <w:moveFromRangeStart w:id="299" w:author="Nguyen Nhat Hai" w:date="2017-12-19T09:32:00Z" w:name="move501439280"/>
      <w:moveFrom w:id="300" w:author="Nguyen Nhat Hai" w:date="2017-12-19T09:32:00Z">
        <w:r w:rsidRPr="00E918DF" w:rsidDel="00C5431E">
          <w:rPr>
            <w:i/>
          </w:rPr>
          <w:t xml:space="preserve">[Nguồn: </w:t>
        </w:r>
        <w:r w:rsidRPr="00A80083" w:rsidDel="00C5431E">
          <w:rPr>
            <w:i/>
          </w:rPr>
          <w:t>Firebase</w:t>
        </w:r>
        <w:r w:rsidRPr="00E918DF" w:rsidDel="00C5431E">
          <w:rPr>
            <w:i/>
          </w:rPr>
          <w:t xml:space="preserve"> </w:t>
        </w:r>
        <w:r w:rsidRPr="00A1349F" w:rsidDel="00C5431E">
          <w:rPr>
            <w:i/>
          </w:rPr>
          <w:t xml:space="preserve">Cloud Messaging </w:t>
        </w:r>
        <w:r w:rsidRPr="00E918DF" w:rsidDel="00C5431E">
          <w:rPr>
            <w:i/>
          </w:rPr>
          <w:t>API]</w:t>
        </w:r>
      </w:moveFrom>
      <w:bookmarkStart w:id="301" w:name="_Toc501439929"/>
      <w:bookmarkStart w:id="302" w:name="_Toc501441319"/>
      <w:bookmarkEnd w:id="301"/>
      <w:bookmarkEnd w:id="302"/>
    </w:p>
    <w:p w14:paraId="47D5CCE2" w14:textId="439A306B" w:rsidR="00D21BB5" w:rsidRDefault="00FD436C" w:rsidP="00D21BB5">
      <w:pPr>
        <w:pStyle w:val="Heading2"/>
        <w:rPr>
          <w:rFonts w:cs="Times New Roman"/>
          <w:color w:val="auto"/>
        </w:rPr>
      </w:pPr>
      <w:bookmarkStart w:id="303" w:name="_Toc501533379"/>
      <w:moveFromRangeEnd w:id="299"/>
      <w:ins w:id="304" w:author="Nguyễn Trọng Giáp" w:date="2017-12-20T08:09:00Z">
        <w:r>
          <w:lastRenderedPageBreak/>
          <w:t xml:space="preserve">Giải pháp nhắn tin xác thực - </w:t>
        </w:r>
      </w:ins>
      <w:r w:rsidR="00D21BB5">
        <w:rPr>
          <w:rFonts w:cs="Times New Roman"/>
          <w:color w:val="auto"/>
        </w:rPr>
        <w:t>Nexmo</w:t>
      </w:r>
      <w:r w:rsidR="00D21BB5" w:rsidRPr="00D07D85">
        <w:rPr>
          <w:rFonts w:cs="Times New Roman"/>
          <w:color w:val="auto"/>
        </w:rPr>
        <w:t xml:space="preserve"> </w:t>
      </w:r>
      <w:r w:rsidR="00D21BB5">
        <w:rPr>
          <w:rFonts w:cs="Times New Roman"/>
          <w:color w:val="auto"/>
        </w:rPr>
        <w:t>Verify API</w:t>
      </w:r>
      <w:bookmarkEnd w:id="303"/>
      <w:r w:rsidR="00D21BB5">
        <w:rPr>
          <w:rFonts w:cs="Times New Roman"/>
          <w:color w:val="auto"/>
        </w:rPr>
        <w:t xml:space="preserve"> </w:t>
      </w:r>
    </w:p>
    <w:p w14:paraId="7021C6FA" w14:textId="4E008F34" w:rsidR="00D21BB5" w:rsidRDefault="00D21BB5" w:rsidP="00D21BB5">
      <w:r w:rsidRPr="00B8498C">
        <w:rPr>
          <w:i/>
        </w:rPr>
        <w:t>Nexmo API</w:t>
      </w:r>
      <w:r>
        <w:t xml:space="preserve"> là API cung cấp các chức năng truyền thông. Cho phép nhà phát triển có thể xây dựng các ứng dụng truyền thông như tin nhắn SMS, đàm thoại, chat…</w:t>
      </w:r>
      <w:ins w:id="305" w:author="Nguyen Nhat Hai" w:date="2017-12-19T09:33:00Z">
        <w:r w:rsidR="005242E1">
          <w:t xml:space="preserve"> Nexmo </w:t>
        </w:r>
      </w:ins>
      <w:ins w:id="306" w:author="Nguyen Nhat Hai" w:date="2017-12-19T09:34:00Z">
        <w:r w:rsidR="005242E1">
          <w:t>API cung cấp khá nhiều các giải pháp</w:t>
        </w:r>
        <w:r w:rsidR="00060092">
          <w:t>. Hình bên dưới mô tả các giải pháp được Nexmo hỗ trợ.</w:t>
        </w:r>
      </w:ins>
    </w:p>
    <w:p w14:paraId="5ADB4C98" w14:textId="77777777" w:rsidR="00D21BB5" w:rsidRDefault="00D21BB5" w:rsidP="00D21BB5">
      <w:pPr>
        <w:keepNext/>
        <w:jc w:val="center"/>
      </w:pPr>
      <w:r>
        <w:rPr>
          <w:noProof/>
        </w:rPr>
        <w:drawing>
          <wp:inline distT="0" distB="0" distL="0" distR="0" wp14:anchorId="4F6A89BF" wp14:editId="480EB434">
            <wp:extent cx="4536890" cy="379004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161" cy="3864615"/>
                    </a:xfrm>
                    <a:prstGeom prst="rect">
                      <a:avLst/>
                    </a:prstGeom>
                  </pic:spPr>
                </pic:pic>
              </a:graphicData>
            </a:graphic>
          </wp:inline>
        </w:drawing>
      </w:r>
    </w:p>
    <w:p w14:paraId="2A165317" w14:textId="5E6A9396" w:rsidR="00D21BB5" w:rsidRDefault="00D21BB5" w:rsidP="00D21BB5">
      <w:pPr>
        <w:pStyle w:val="Quote"/>
        <w:spacing w:before="100" w:after="0" w:afterAutospacing="0"/>
      </w:pPr>
      <w:bookmarkStart w:id="307" w:name="_Toc501533476"/>
      <w:r>
        <w:t xml:space="preserve">Hình </w:t>
      </w:r>
      <w:fldSimple w:instr=" SEQ Hình \* ARABIC ">
        <w:r w:rsidR="007917EC">
          <w:rPr>
            <w:noProof/>
          </w:rPr>
          <w:t>8</w:t>
        </w:r>
      </w:fldSimple>
      <w:r>
        <w:t xml:space="preserve">: </w:t>
      </w:r>
      <w:bookmarkStart w:id="308" w:name="_Hlk500545203"/>
      <w:r>
        <w:t xml:space="preserve">Nexmo </w:t>
      </w:r>
      <w:bookmarkEnd w:id="308"/>
      <w:r>
        <w:t>APIs</w:t>
      </w:r>
      <w:bookmarkEnd w:id="307"/>
    </w:p>
    <w:p w14:paraId="357E541A" w14:textId="77777777" w:rsidR="00D21BB5" w:rsidRPr="00B24D32" w:rsidRDefault="00D21BB5" w:rsidP="00D21BB5">
      <w:pPr>
        <w:spacing w:before="0" w:beforeAutospacing="0"/>
        <w:jc w:val="center"/>
        <w:rPr>
          <w:i/>
        </w:rPr>
      </w:pPr>
      <w:r w:rsidRPr="00E918DF">
        <w:rPr>
          <w:i/>
        </w:rPr>
        <w:t xml:space="preserve">[Nguồn: </w:t>
      </w:r>
      <w:r w:rsidRPr="00A80083">
        <w:rPr>
          <w:i/>
        </w:rPr>
        <w:t>Nexm</w:t>
      </w:r>
      <w:r>
        <w:rPr>
          <w:i/>
        </w:rPr>
        <w:t>o API</w:t>
      </w:r>
      <w:r w:rsidRPr="00E918DF">
        <w:rPr>
          <w:i/>
        </w:rPr>
        <w:t>]</w:t>
      </w:r>
    </w:p>
    <w:p w14:paraId="4A6D2C81" w14:textId="77777777" w:rsidR="00D21BB5" w:rsidRDefault="00D21BB5" w:rsidP="00D21BB5">
      <w:r>
        <w:t xml:space="preserve">Trong số các API được kể ở trên, Verify cũng là một API rất mạnh mẽ và có trả phí của Nexmo. Với API này, nhà phát triển có thể xác thực người dùng ở bất kỳ số điện thoại nào, ở bất kỳ đâu. API này hỗ trợ SDK cho rất nhiều ngôn ngữ. </w:t>
      </w:r>
    </w:p>
    <w:p w14:paraId="59514081" w14:textId="77777777" w:rsidR="00D21BB5" w:rsidRDefault="00D21BB5" w:rsidP="00D21BB5">
      <w:r>
        <w:t>Verify API cho phép chúng ta</w:t>
      </w:r>
      <w:r w:rsidRPr="00AE497B">
        <w:t xml:space="preserve"> gửi một mã PIN bằng tin nhắn SMS và điện thoại để </w:t>
      </w:r>
      <w:r>
        <w:t>xác thực</w:t>
      </w:r>
      <w:r w:rsidRPr="00AE497B">
        <w:t xml:space="preserve"> người </w:t>
      </w:r>
      <w:r>
        <w:t xml:space="preserve">dùng </w:t>
      </w:r>
      <w:r w:rsidRPr="00AE497B">
        <w:t>theo số điện thoại cụ thể.</w:t>
      </w:r>
    </w:p>
    <w:p w14:paraId="1D24876E" w14:textId="77777777" w:rsidR="00D21BB5" w:rsidRPr="002504EE" w:rsidRDefault="00D21BB5" w:rsidP="00D21BB5">
      <w:pPr>
        <w:rPr>
          <w:rFonts w:cs="Times New Roman"/>
          <w:i/>
        </w:rPr>
      </w:pPr>
      <w:r w:rsidRPr="002504EE">
        <w:rPr>
          <w:rFonts w:cs="Times New Roman"/>
          <w:i/>
        </w:rPr>
        <w:t>Verify API làm việc như thế nảo?</w:t>
      </w:r>
    </w:p>
    <w:p w14:paraId="1D6C5663" w14:textId="77777777" w:rsidR="00D21BB5" w:rsidRDefault="00D21BB5" w:rsidP="0059127F">
      <w:pPr>
        <w:pStyle w:val="ListParagraph"/>
        <w:numPr>
          <w:ilvl w:val="0"/>
          <w:numId w:val="8"/>
        </w:numPr>
      </w:pPr>
      <w:r>
        <w:t>Khi một người gửi yêu cầu xác thực lên server của bạn, server của bạn sử dụng số điện thoại của người dùng gửi gọi một API đến Nexmo để yêu cầu xác thực số điện thoại.</w:t>
      </w:r>
    </w:p>
    <w:p w14:paraId="603ADC1F" w14:textId="77777777" w:rsidR="00D21BB5" w:rsidRDefault="00D21BB5" w:rsidP="0059127F">
      <w:pPr>
        <w:pStyle w:val="ListParagraph"/>
        <w:numPr>
          <w:ilvl w:val="0"/>
          <w:numId w:val="8"/>
        </w:numPr>
      </w:pPr>
      <w:r>
        <w:t>Nexmo sẽ trả về cho server bạn một id (request_id) về request của bạn, đồng thời gửi mã PIN đến điện thoại người dùng thông qua tin nhắn hoặc cuộc gọi thoại.</w:t>
      </w:r>
    </w:p>
    <w:p w14:paraId="4D1B6807" w14:textId="77777777" w:rsidR="00D21BB5" w:rsidRDefault="00D21BB5" w:rsidP="0059127F">
      <w:pPr>
        <w:pStyle w:val="ListParagraph"/>
        <w:numPr>
          <w:ilvl w:val="0"/>
          <w:numId w:val="8"/>
        </w:numPr>
      </w:pPr>
      <w:r>
        <w:t>Khi nhận được mã PIN, người dùng sử dụng nó để gửi xác nhận lên server của bạn.</w:t>
      </w:r>
    </w:p>
    <w:p w14:paraId="2F72BB6C" w14:textId="77777777" w:rsidR="00D21BB5" w:rsidRDefault="00D21BB5" w:rsidP="0059127F">
      <w:pPr>
        <w:pStyle w:val="ListParagraph"/>
        <w:numPr>
          <w:ilvl w:val="0"/>
          <w:numId w:val="8"/>
        </w:numPr>
      </w:pPr>
      <w:r>
        <w:lastRenderedPageBreak/>
        <w:t>Server của bạn sử dụng mã PIN mà người dùng gửi đến và request_id lúc Nexmo trả về gọi một API đến Nexmo để xác thực xác thực số điện thoại</w:t>
      </w:r>
    </w:p>
    <w:p w14:paraId="5F8CE0C5" w14:textId="77777777" w:rsidR="00D21BB5" w:rsidRDefault="00D21BB5" w:rsidP="0059127F">
      <w:pPr>
        <w:pStyle w:val="ListParagraph"/>
        <w:numPr>
          <w:ilvl w:val="0"/>
          <w:numId w:val="8"/>
        </w:numPr>
      </w:pPr>
      <w:r>
        <w:t>Nexmo trả về kết quả cho server, server đối chiếu và cho phép người dùng hoàn thành xác thực.</w:t>
      </w:r>
    </w:p>
    <w:p w14:paraId="3A97CACC" w14:textId="77777777" w:rsidR="00D21BB5" w:rsidRDefault="00D21BB5" w:rsidP="00D21BB5">
      <w:pPr>
        <w:keepNext/>
        <w:jc w:val="center"/>
      </w:pPr>
      <w:r>
        <w:rPr>
          <w:noProof/>
        </w:rPr>
        <w:drawing>
          <wp:inline distT="0" distB="0" distL="0" distR="0" wp14:anchorId="5B6277AB" wp14:editId="6B95D3FA">
            <wp:extent cx="5493953" cy="2952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0925" cy="2956497"/>
                    </a:xfrm>
                    <a:prstGeom prst="rect">
                      <a:avLst/>
                    </a:prstGeom>
                  </pic:spPr>
                </pic:pic>
              </a:graphicData>
            </a:graphic>
          </wp:inline>
        </w:drawing>
      </w:r>
    </w:p>
    <w:p w14:paraId="6C4BB6CB" w14:textId="4B665F01" w:rsidR="00D21BB5" w:rsidRDefault="00D21BB5" w:rsidP="00D21BB5">
      <w:pPr>
        <w:pStyle w:val="Quote"/>
        <w:spacing w:before="100" w:after="0" w:afterAutospacing="0"/>
      </w:pPr>
      <w:bookmarkStart w:id="309" w:name="_Toc501533477"/>
      <w:r>
        <w:t xml:space="preserve">Hình </w:t>
      </w:r>
      <w:fldSimple w:instr=" SEQ Hình \* ARABIC ">
        <w:r w:rsidR="007917EC">
          <w:rPr>
            <w:noProof/>
          </w:rPr>
          <w:t>9</w:t>
        </w:r>
      </w:fldSimple>
      <w:r>
        <w:t>: Xác thực người dùng</w:t>
      </w:r>
      <w:bookmarkEnd w:id="309"/>
    </w:p>
    <w:p w14:paraId="2FB07CEA" w14:textId="77777777" w:rsidR="00D21BB5" w:rsidRDefault="00D21BB5" w:rsidP="00D21BB5">
      <w:pPr>
        <w:spacing w:before="0" w:beforeAutospacing="0"/>
        <w:jc w:val="center"/>
        <w:rPr>
          <w:i/>
        </w:rPr>
      </w:pPr>
      <w:r w:rsidRPr="00E918DF">
        <w:rPr>
          <w:i/>
        </w:rPr>
        <w:t xml:space="preserve">[Nguồn: </w:t>
      </w:r>
      <w:r>
        <w:rPr>
          <w:i/>
        </w:rPr>
        <w:t xml:space="preserve">Nexmo </w:t>
      </w:r>
      <w:r w:rsidRPr="00E918DF">
        <w:rPr>
          <w:i/>
        </w:rPr>
        <w:t>API]</w:t>
      </w:r>
    </w:p>
    <w:p w14:paraId="20B4D787" w14:textId="77777777" w:rsidR="00D21BB5" w:rsidRDefault="00D21BB5" w:rsidP="00D21BB5">
      <w:pPr>
        <w:rPr>
          <w:rFonts w:cs="Times New Roman"/>
        </w:rPr>
      </w:pPr>
      <w:r>
        <w:t xml:space="preserve">Với cơ chế xác thực rất chặt chẽ, Nexmo </w:t>
      </w:r>
      <w:r>
        <w:rPr>
          <w:rFonts w:cs="Times New Roman"/>
        </w:rPr>
        <w:t>Verify API là một công cụ tuyệt vời cho việc xác thực thông qua số điện thoại.</w:t>
      </w:r>
    </w:p>
    <w:p w14:paraId="54BD2A90" w14:textId="01BE01A1" w:rsidR="00D21BB5" w:rsidRPr="00E13B21" w:rsidRDefault="005001F0" w:rsidP="00D21BB5">
      <w:pPr>
        <w:rPr>
          <w:rFonts w:cs="Times New Roman"/>
        </w:rPr>
      </w:pPr>
      <w:ins w:id="310" w:author="Nguyễn Trọng Giáp" w:date="2017-12-20T08:11:00Z">
        <w:r>
          <w:rPr>
            <w:rFonts w:cs="Times New Roman"/>
          </w:rPr>
          <w:t>Các chức năng Nexmo đều phải trả phí, tuy nhiên khi tạo tài khoản bạn sẽ được tặng 2 Euro cho người dùng mới, cũng khá đủ cho các nhà phát triển muốn kiểm tra qua các API của Nexmo</w:t>
        </w:r>
      </w:ins>
      <w:del w:id="311" w:author="Nguyễn Trọng Giáp" w:date="2017-12-20T08:11:00Z">
        <w:r w:rsidR="00D21BB5" w:rsidDel="005001F0">
          <w:rPr>
            <w:rFonts w:cs="Times New Roman"/>
          </w:rPr>
          <w:delText>Tuy nhiên, Nexmo API cũng có hạn chế. Các chức năng Nexmo đều phải trả phí, tuy nhiên khi tạo tài khoản bạn sẽ được tặng 2 Euro cho người dùng mới, cũng khá đủ cho các nhà phát triển muốn kiểm tra qua các API của Nexmo</w:delText>
        </w:r>
      </w:del>
      <w:r w:rsidR="00D21BB5">
        <w:rPr>
          <w:rFonts w:cs="Times New Roman"/>
        </w:rPr>
        <w:t>.</w:t>
      </w:r>
    </w:p>
    <w:p w14:paraId="7816ABF4" w14:textId="77777777" w:rsidR="00D21BB5" w:rsidRDefault="00D21BB5" w:rsidP="00D21BB5">
      <w:pPr>
        <w:pStyle w:val="Heading2"/>
        <w:rPr>
          <w:rFonts w:cs="Times New Roman"/>
          <w:color w:val="auto"/>
        </w:rPr>
      </w:pPr>
      <w:bookmarkStart w:id="312" w:name="_Toc501533380"/>
      <w:r>
        <w:rPr>
          <w:rFonts w:cs="Times New Roman"/>
          <w:color w:val="auto"/>
        </w:rPr>
        <w:t>Amazon S3</w:t>
      </w:r>
      <w:bookmarkEnd w:id="312"/>
    </w:p>
    <w:p w14:paraId="18CFA116" w14:textId="481FF5C8" w:rsidR="00D21BB5" w:rsidRDefault="00D21BB5" w:rsidP="00D21BB5">
      <w:r w:rsidRPr="00B8498C">
        <w:rPr>
          <w:i/>
        </w:rPr>
        <w:t xml:space="preserve">Amazon S3 (Amazon Simple Storage Service) </w:t>
      </w:r>
      <w:r>
        <w:t xml:space="preserve">là dịch vụ đám mây </w:t>
      </w:r>
      <w:ins w:id="313" w:author="Nguyen Nhat Hai" w:date="2017-12-19T09:35:00Z">
        <w:r w:rsidR="00265F14">
          <w:t xml:space="preserve">phục vụ cho việc </w:t>
        </w:r>
      </w:ins>
      <w:r>
        <w:t>lưu trữ</w:t>
      </w:r>
      <w:ins w:id="314" w:author="Nguyen Nhat Hai" w:date="2017-12-19T09:35:00Z">
        <w:r w:rsidR="00265F14">
          <w:t xml:space="preserve">. </w:t>
        </w:r>
      </w:ins>
      <w:del w:id="315" w:author="Nguyen Nhat Hai" w:date="2017-12-19T09:35:00Z">
        <w:r w:rsidDel="00265F14">
          <w:delText xml:space="preserve"> do đó </w:delText>
        </w:r>
      </w:del>
      <w:ins w:id="316" w:author="Nguyen Nhat Hai" w:date="2017-12-19T09:35:00Z">
        <w:r w:rsidR="00265F14">
          <w:t>C</w:t>
        </w:r>
      </w:ins>
      <w:del w:id="317" w:author="Nguyen Nhat Hai" w:date="2017-12-19T09:35:00Z">
        <w:r w:rsidDel="00265F14">
          <w:delText>c</w:delText>
        </w:r>
      </w:del>
      <w:r>
        <w:t>húng ta có thể tải lên các tệp, các tài liệu, các dữ liệu tải về của người dùng hoặc các bản sao lưu.</w:t>
      </w:r>
    </w:p>
    <w:p w14:paraId="70637CC4" w14:textId="7AE75582" w:rsidR="00D21BB5" w:rsidRDefault="00D21BB5" w:rsidP="00D21BB5">
      <w:r>
        <w:t xml:space="preserve">Amazon S3 </w:t>
      </w:r>
      <w:r w:rsidRPr="001E200F">
        <w:t xml:space="preserve">cung cấp các giao diện dịch vụ Web cho việc lưu trữ và khôi phục dữ liệu. Dữ liệu có thể được lưu trữ ở bất kỳ loại nào và có thể được </w:t>
      </w:r>
      <w:del w:id="318" w:author="Nguyen Nhat Hai" w:date="2017-12-19T09:35:00Z">
        <w:r w:rsidRPr="001E200F" w:rsidDel="005952D1">
          <w:delText xml:space="preserve">lưu trữ, </w:delText>
        </w:r>
      </w:del>
      <w:r w:rsidRPr="001E200F">
        <w:t>truy cập đến từ bất kỳ vị trí nào thông qua Internet. Bạn có thể lưu trữ không giới hạn một lượng lớn các đối tượng trong S3 với kích thước của mỗi đối tượng trong khoảng từ 1</w:t>
      </w:r>
      <w:r>
        <w:t xml:space="preserve"> B</w:t>
      </w:r>
      <w:r w:rsidRPr="001E200F">
        <w:t xml:space="preserve">yte tới 5 GB. Dữ liệu có thể được lưu trữ ở vị trí địa lý mà bạn mong muốn. Dữ liệu bạn tạo ra </w:t>
      </w:r>
      <w:ins w:id="319" w:author="Nguyen Nhat Hai" w:date="2017-12-19T09:36:00Z">
        <w:r w:rsidR="005952D1">
          <w:t xml:space="preserve">được Amazon S3 </w:t>
        </w:r>
      </w:ins>
      <w:del w:id="320" w:author="Nguyen Nhat Hai" w:date="2017-12-19T09:36:00Z">
        <w:r w:rsidRPr="001E200F" w:rsidDel="005952D1">
          <w:delText xml:space="preserve">có thể được </w:delText>
        </w:r>
      </w:del>
      <w:r w:rsidRPr="001E200F">
        <w:t xml:space="preserve">lưu dưới định dạng </w:t>
      </w:r>
      <w:ins w:id="321" w:author="Nguyen Nhat Hai" w:date="2017-12-19T09:36:00Z">
        <w:r w:rsidR="005952D1">
          <w:t>“</w:t>
        </w:r>
      </w:ins>
      <w:r w:rsidRPr="009C49FE">
        <w:rPr>
          <w:i/>
          <w:rPrChange w:id="322" w:author="Nguyễn Trọng Giáp" w:date="2017-12-20T08:12:00Z">
            <w:rPr/>
          </w:rPrChange>
        </w:rPr>
        <w:t>buckets</w:t>
      </w:r>
      <w:ins w:id="323" w:author="Nguyen Nhat Hai" w:date="2017-12-19T09:36:00Z">
        <w:r w:rsidR="005952D1">
          <w:t>”</w:t>
        </w:r>
      </w:ins>
      <w:r w:rsidRPr="001E200F">
        <w:t xml:space="preserve">, </w:t>
      </w:r>
      <w:ins w:id="324" w:author="Nguyen Nhat Hai" w:date="2017-12-19T09:36:00Z">
        <w:r w:rsidR="005952D1">
          <w:t xml:space="preserve">một khái niệm mà Amazon S3 đưa ra, </w:t>
        </w:r>
      </w:ins>
      <w:del w:id="325" w:author="Nguyen Nhat Hai" w:date="2017-12-19T09:36:00Z">
        <w:r w:rsidRPr="001E200F" w:rsidDel="005952D1">
          <w:delText xml:space="preserve">cái mà </w:delText>
        </w:r>
      </w:del>
      <w:r w:rsidRPr="001E200F">
        <w:t>tương tự như khái niệm của thư mục trong hệ thống xử lý hằng ngày ta vẫn dùng.</w:t>
      </w:r>
    </w:p>
    <w:p w14:paraId="33B658C0" w14:textId="77777777" w:rsidR="00D21BB5" w:rsidRPr="00362B21" w:rsidRDefault="00D21BB5" w:rsidP="00D21BB5">
      <w:pPr>
        <w:rPr>
          <w:i/>
        </w:rPr>
      </w:pPr>
      <w:r>
        <w:rPr>
          <w:i/>
        </w:rPr>
        <w:lastRenderedPageBreak/>
        <w:t xml:space="preserve">Các thành phần </w:t>
      </w:r>
      <w:r w:rsidRPr="00362B21">
        <w:rPr>
          <w:i/>
        </w:rPr>
        <w:t>Amazon</w:t>
      </w:r>
      <w:r>
        <w:rPr>
          <w:i/>
        </w:rPr>
        <w:t xml:space="preserve"> S3:</w:t>
      </w:r>
    </w:p>
    <w:p w14:paraId="757786CD" w14:textId="77777777" w:rsidR="00D21BB5" w:rsidRDefault="00D21BB5" w:rsidP="0059127F">
      <w:pPr>
        <w:pStyle w:val="ListParagraph"/>
        <w:numPr>
          <w:ilvl w:val="0"/>
          <w:numId w:val="10"/>
        </w:numPr>
      </w:pPr>
      <w:r w:rsidRPr="00911A6D">
        <w:rPr>
          <w:b/>
          <w:i/>
        </w:rPr>
        <w:t>Bucket</w:t>
      </w:r>
      <w:r>
        <w:rPr>
          <w:b/>
        </w:rPr>
        <w:t xml:space="preserve">: </w:t>
      </w:r>
      <w:r w:rsidRPr="00362B21">
        <w:t xml:space="preserve">là các thùng chứa cho các </w:t>
      </w:r>
      <w:r>
        <w:t>đối tượng</w:t>
      </w:r>
      <w:r w:rsidRPr="00362B21">
        <w:t>. Bạn có thể tạo 1 hay nhiều bucket. Với mỗi bucket, bạn có thể điều khiển việc truy xuất đến nó (ai có thể tạo, xóa và xem các object trong bucket).</w:t>
      </w:r>
      <w:r>
        <w:t xml:space="preserve"> Tuy nhiên, </w:t>
      </w:r>
      <w:r w:rsidRPr="00A530BE">
        <w:t xml:space="preserve">mỗi một tài khoản chỉ tạo được tối đa là 100 buckets, và </w:t>
      </w:r>
      <w:r>
        <w:t>mỗi b</w:t>
      </w:r>
      <w:r w:rsidRPr="00A530BE">
        <w:t>ucket có tên là duy nhất</w:t>
      </w:r>
      <w:r>
        <w:t>.</w:t>
      </w:r>
    </w:p>
    <w:p w14:paraId="057B6A80" w14:textId="77777777" w:rsidR="00D21BB5" w:rsidRPr="00E36094" w:rsidRDefault="00D21BB5" w:rsidP="0059127F">
      <w:pPr>
        <w:pStyle w:val="ListParagraph"/>
        <w:numPr>
          <w:ilvl w:val="0"/>
          <w:numId w:val="10"/>
        </w:numPr>
        <w:rPr>
          <w:b/>
        </w:rPr>
      </w:pPr>
      <w:r w:rsidRPr="00911A6D">
        <w:rPr>
          <w:b/>
          <w:i/>
        </w:rPr>
        <w:t>Object</w:t>
      </w:r>
      <w:r>
        <w:rPr>
          <w:b/>
        </w:rPr>
        <w:t xml:space="preserve">: </w:t>
      </w:r>
      <w:r>
        <w:t>là</w:t>
      </w:r>
      <w:r w:rsidRPr="00E36094">
        <w:t xml:space="preserve"> đối tượng chứa dữ liệu được lưu trữ trong các </w:t>
      </w:r>
      <w:r>
        <w:t>bucket</w:t>
      </w:r>
      <w:r w:rsidRPr="00E36094">
        <w:t xml:space="preserve"> ở S3. Các đối tượng được coi như là các tệp mà bạn muốn lưu trữ. Mỗi đối tượng được lưu trữ được cấu thành bởi: dữ liệu (data) và dữ liệu thông tin (metadata).</w:t>
      </w:r>
    </w:p>
    <w:p w14:paraId="40200324" w14:textId="30D0CFAA" w:rsidR="00ED21F1" w:rsidRDefault="00D21BB5" w:rsidP="0059127F">
      <w:pPr>
        <w:pStyle w:val="ListParagraph"/>
        <w:numPr>
          <w:ilvl w:val="0"/>
          <w:numId w:val="10"/>
        </w:numPr>
      </w:pPr>
      <w:r w:rsidRPr="00911A6D">
        <w:rPr>
          <w:b/>
          <w:i/>
        </w:rPr>
        <w:t>Key</w:t>
      </w:r>
      <w:r w:rsidRPr="00E36094">
        <w:rPr>
          <w:b/>
        </w:rPr>
        <w:t>:</w:t>
      </w:r>
      <w:r>
        <w:t xml:space="preserve"> </w:t>
      </w:r>
      <w:r w:rsidRPr="00E36094">
        <w:t xml:space="preserve">Mỗi đối tượng lưu trữ trong một </w:t>
      </w:r>
      <w:r>
        <w:t>bucket trong</w:t>
      </w:r>
      <w:r w:rsidRPr="00E36094">
        <w:t xml:space="preserve"> S3 được định danh bởi một khóa duy nhất. Nó cũng giống như khái niệm tên tệp trong một thư mục trên hệ thống tệp của bạn. Tên tệp trong một thư mục trên đĩa cứng của bạn phải là duy nhất. Mỗi đối tượng trong một </w:t>
      </w:r>
      <w:r>
        <w:t>bucket</w:t>
      </w:r>
      <w:r w:rsidRPr="00E36094">
        <w:t xml:space="preserve"> chỉ có một khóa. Tên của </w:t>
      </w:r>
      <w:r>
        <w:t>bucket</w:t>
      </w:r>
      <w:r w:rsidRPr="00E36094">
        <w:t xml:space="preserve"> và khóa được sử dụng cùng nhau để cung cấp định danh duy nhất cho mỗi đối tượng lưu trữ trong S3.</w:t>
      </w:r>
    </w:p>
    <w:p w14:paraId="32A5BBDF" w14:textId="77777777" w:rsidR="00D21BB5" w:rsidRDefault="00D21BB5" w:rsidP="00D21BB5">
      <w:pPr>
        <w:pStyle w:val="ListParagraph"/>
        <w:keepNext/>
        <w:jc w:val="center"/>
      </w:pPr>
      <w:r>
        <w:rPr>
          <w:noProof/>
        </w:rPr>
        <w:drawing>
          <wp:inline distT="0" distB="0" distL="0" distR="0" wp14:anchorId="6DF21D7F" wp14:editId="5EB159EB">
            <wp:extent cx="3753293" cy="4265160"/>
            <wp:effectExtent l="0" t="0" r="0" b="2540"/>
            <wp:docPr id="19" name="Picture 19" descr="https://viblo.asia/uploads/494fc546-9968-4410-a6f4-6a3fb1ba82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iblo.asia/uploads/494fc546-9968-4410-a6f4-6a3fb1ba82d8.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3293" cy="4265160"/>
                    </a:xfrm>
                    <a:prstGeom prst="rect">
                      <a:avLst/>
                    </a:prstGeom>
                    <a:noFill/>
                    <a:ln>
                      <a:noFill/>
                    </a:ln>
                  </pic:spPr>
                </pic:pic>
              </a:graphicData>
            </a:graphic>
          </wp:inline>
        </w:drawing>
      </w:r>
    </w:p>
    <w:p w14:paraId="1B25331B" w14:textId="69C51F0C" w:rsidR="00D21BB5" w:rsidRDefault="00D21BB5" w:rsidP="00D21BB5">
      <w:pPr>
        <w:pStyle w:val="Quote"/>
        <w:spacing w:before="100" w:after="0" w:afterAutospacing="0"/>
      </w:pPr>
      <w:bookmarkStart w:id="326" w:name="_Toc501533478"/>
      <w:r>
        <w:t xml:space="preserve">Hình </w:t>
      </w:r>
      <w:fldSimple w:instr=" SEQ Hình \* ARABIC ">
        <w:r w:rsidR="007917EC">
          <w:rPr>
            <w:noProof/>
          </w:rPr>
          <w:t>10</w:t>
        </w:r>
      </w:fldSimple>
      <w:r>
        <w:t>: Amazon S3</w:t>
      </w:r>
      <w:bookmarkEnd w:id="326"/>
    </w:p>
    <w:p w14:paraId="7D264528" w14:textId="77777777" w:rsidR="00D21BB5" w:rsidRPr="003401DC" w:rsidRDefault="00D21BB5" w:rsidP="00D21BB5">
      <w:pPr>
        <w:spacing w:before="0" w:beforeAutospacing="0"/>
        <w:jc w:val="center"/>
        <w:rPr>
          <w:i/>
        </w:rPr>
      </w:pPr>
      <w:r w:rsidRPr="00E918DF">
        <w:rPr>
          <w:i/>
        </w:rPr>
        <w:t xml:space="preserve">[Nguồn: </w:t>
      </w:r>
      <w:r>
        <w:rPr>
          <w:i/>
        </w:rPr>
        <w:t>VIBLO</w:t>
      </w:r>
      <w:r w:rsidRPr="00E918DF">
        <w:rPr>
          <w:i/>
        </w:rPr>
        <w:t>]</w:t>
      </w:r>
    </w:p>
    <w:p w14:paraId="40381222" w14:textId="77777777" w:rsidR="00D21BB5" w:rsidRDefault="00D21BB5" w:rsidP="00D21BB5">
      <w:r>
        <w:rPr>
          <w:i/>
        </w:rPr>
        <w:t>Đặc điểm của</w:t>
      </w:r>
      <w:r w:rsidRPr="00722D7F">
        <w:rPr>
          <w:i/>
        </w:rPr>
        <w:t xml:space="preserve"> Amazon S3</w:t>
      </w:r>
      <w:r>
        <w:rPr>
          <w:i/>
        </w:rPr>
        <w:t>:</w:t>
      </w:r>
    </w:p>
    <w:p w14:paraId="421C6CE8" w14:textId="77777777" w:rsidR="00D21BB5" w:rsidRPr="00722D7F" w:rsidRDefault="00D21BB5" w:rsidP="0059127F">
      <w:pPr>
        <w:pStyle w:val="ListParagraph"/>
        <w:numPr>
          <w:ilvl w:val="0"/>
          <w:numId w:val="10"/>
        </w:numPr>
        <w:rPr>
          <w:i/>
        </w:rPr>
      </w:pPr>
      <w:r w:rsidRPr="00911A6D">
        <w:rPr>
          <w:b/>
          <w:i/>
        </w:rPr>
        <w:t>Tính ổn định</w:t>
      </w:r>
      <w:r>
        <w:t>: Nó được thiết kế để chịu được các hỏng hóc và phục hồi hệ thống rất nhanh với thời gian tối thiểu.</w:t>
      </w:r>
    </w:p>
    <w:p w14:paraId="578ACFDB" w14:textId="77777777" w:rsidR="00D21BB5" w:rsidRPr="00722D7F" w:rsidRDefault="00D21BB5" w:rsidP="0059127F">
      <w:pPr>
        <w:pStyle w:val="ListParagraph"/>
        <w:numPr>
          <w:ilvl w:val="0"/>
          <w:numId w:val="10"/>
        </w:numPr>
        <w:rPr>
          <w:i/>
        </w:rPr>
      </w:pPr>
      <w:r w:rsidRPr="00911A6D">
        <w:rPr>
          <w:b/>
          <w:i/>
        </w:rPr>
        <w:lastRenderedPageBreak/>
        <w:t>Đơn giản</w:t>
      </w:r>
      <w:r w:rsidRPr="00911A6D">
        <w:rPr>
          <w:i/>
        </w:rPr>
        <w:t xml:space="preserve">, </w:t>
      </w:r>
      <w:r w:rsidRPr="00911A6D">
        <w:rPr>
          <w:b/>
          <w:i/>
        </w:rPr>
        <w:t>dễ dùng</w:t>
      </w:r>
      <w:r>
        <w:t>: S3 được xây dụng trên các khái niệm đơn giản và cung cấp tính mềm dẻo cao cho việc phát triển các ứng dụng của bạn. Bạn có thể xây dựng các lược đồ lưu trữ phức tạp hơn, nếu cần, bằng cách thêm các hàm vào các thành phần của S3.</w:t>
      </w:r>
    </w:p>
    <w:p w14:paraId="0354DAA8" w14:textId="77777777" w:rsidR="00D21BB5" w:rsidRPr="00722D7F" w:rsidRDefault="00D21BB5" w:rsidP="0059127F">
      <w:pPr>
        <w:pStyle w:val="ListParagraph"/>
        <w:numPr>
          <w:ilvl w:val="0"/>
          <w:numId w:val="10"/>
        </w:numPr>
        <w:rPr>
          <w:i/>
        </w:rPr>
      </w:pPr>
      <w:r w:rsidRPr="00911A6D">
        <w:rPr>
          <w:b/>
          <w:i/>
        </w:rPr>
        <w:t>Tính mở rộng</w:t>
      </w:r>
      <w:r>
        <w:t>: Thiết kế của S3 cung cấp một cấp độ cao về tính mở rộng và cho phép sự điều chỉnh dễ dàng trong dịch vụ khi lượng truy cập vào ứng dụng web của bạn tăng đột biến với lưu lượng khổng lồ.</w:t>
      </w:r>
    </w:p>
    <w:p w14:paraId="69550731" w14:textId="77777777" w:rsidR="00D21BB5" w:rsidRPr="002F7FF1" w:rsidRDefault="00D21BB5" w:rsidP="0059127F">
      <w:pPr>
        <w:pStyle w:val="ListParagraph"/>
        <w:numPr>
          <w:ilvl w:val="0"/>
          <w:numId w:val="10"/>
        </w:numPr>
        <w:rPr>
          <w:i/>
        </w:rPr>
      </w:pPr>
      <w:r w:rsidRPr="00911A6D">
        <w:rPr>
          <w:b/>
          <w:i/>
        </w:rPr>
        <w:t>Rất Rẻ</w:t>
      </w:r>
      <w:r>
        <w:t>: Chi phí sử dụng S3 rất cạnh tranh với các giải pháp của công ty và cá nhân khác trên thị trường.</w:t>
      </w:r>
    </w:p>
    <w:p w14:paraId="7E01CA6D" w14:textId="77777777" w:rsidR="00D21BB5" w:rsidRPr="002F7FF1" w:rsidRDefault="00D21BB5" w:rsidP="00D21BB5">
      <w:r>
        <w:t>Trong hệ thống, Amazon S3 được sử dụng để lưu trữ và quản lý hình ảnh dịch vụ cũng avatar mà người dùng gửi lên hệ thống.</w:t>
      </w:r>
    </w:p>
    <w:p w14:paraId="25BFB075" w14:textId="77777777" w:rsidR="00D21BB5" w:rsidRDefault="00D21BB5" w:rsidP="00D21BB5">
      <w:pPr>
        <w:pStyle w:val="Heading2"/>
        <w:rPr>
          <w:rFonts w:cs="Times New Roman"/>
          <w:color w:val="auto"/>
        </w:rPr>
      </w:pPr>
      <w:bookmarkStart w:id="327" w:name="_Toc501533381"/>
      <w:r>
        <w:rPr>
          <w:rFonts w:cs="Times New Roman"/>
          <w:color w:val="auto"/>
        </w:rPr>
        <w:t>SQL và NoSQL</w:t>
      </w:r>
      <w:bookmarkEnd w:id="327"/>
    </w:p>
    <w:p w14:paraId="45E151E5" w14:textId="77777777" w:rsidR="00D21BB5" w:rsidRDefault="00D21BB5" w:rsidP="00D21BB5">
      <w:r w:rsidRPr="00B8498C">
        <w:rPr>
          <w:i/>
        </w:rPr>
        <w:t>SQL (Structured Query Language)</w:t>
      </w:r>
      <w:r>
        <w:t xml:space="preserve"> </w:t>
      </w:r>
      <w:r w:rsidRPr="00590C69">
        <w:t xml:space="preserve">hay ngôn ngữ truy vấn mang tính cấu trúc, là một ngôn ngữ </w:t>
      </w:r>
      <w:r w:rsidRPr="000568ED">
        <w:t>được thiết kế để quản lý dữ liệu trong một hệ thống quản lý cơ sở dữ liệu quan hệ (RDBMS).</w:t>
      </w:r>
    </w:p>
    <w:p w14:paraId="700F8C6A" w14:textId="327A7EB3" w:rsidR="00D21BB5" w:rsidRDefault="00D21BB5" w:rsidP="00D21BB5">
      <w:r w:rsidRPr="00590C69">
        <w:rPr>
          <w:i/>
        </w:rPr>
        <w:t>NoSQL (tên gốc “NonSQL”</w:t>
      </w:r>
      <w:r>
        <w:rPr>
          <w:i/>
        </w:rPr>
        <w:t>, “Not only SQL”</w:t>
      </w:r>
      <w:r w:rsidRPr="00590C69">
        <w:rPr>
          <w:i/>
        </w:rPr>
        <w:t>)</w:t>
      </w:r>
      <w:r w:rsidRPr="00590C69">
        <w:t xml:space="preserve"> cung cấp một cơ chế để lưu trữ và truy xuất dữ liệu được mô hình hóa khác với các quan hệ bảng </w:t>
      </w:r>
      <w:ins w:id="328" w:author="Nguyen Nhat Hai" w:date="2017-12-19T09:38:00Z">
        <w:r w:rsidR="00C95024">
          <w:t xml:space="preserve">(thường </w:t>
        </w:r>
      </w:ins>
      <w:r w:rsidRPr="00590C69">
        <w:t xml:space="preserve">được sử dụng trong </w:t>
      </w:r>
      <w:r w:rsidRPr="00362681">
        <w:t>RDBMS</w:t>
      </w:r>
      <w:ins w:id="329" w:author="Nguyen Nhat Hai" w:date="2017-12-19T09:38:00Z">
        <w:r w:rsidR="00C95024">
          <w:t>)</w:t>
        </w:r>
      </w:ins>
      <w:r w:rsidRPr="00590C69">
        <w:t>.</w:t>
      </w:r>
      <w:r>
        <w:t xml:space="preserve">  </w:t>
      </w:r>
      <w:r w:rsidRPr="00362681">
        <w:t>NoSQL được phát triển trên Javascript Framework với kiểu dữ liệu là JSON và dạng dữ liệu theo kiểu key và value (1 đặc trưng về dữ liệu trong JSON). NoSQL ra đời như là 1 mảnh vá cho những khuyết điểm và thiếu xót cũng như hạn chế của mô hình dữ liệu quan hệ RDBMS về tốc độ, tính năng, khả năng mở rộng, memory cache</w:t>
      </w:r>
      <w:r>
        <w:t>…</w:t>
      </w:r>
    </w:p>
    <w:p w14:paraId="1F8AB0A0" w14:textId="77777777" w:rsidR="00D21BB5" w:rsidRPr="00362681" w:rsidRDefault="00D21BB5" w:rsidP="00D21BB5">
      <w:pPr>
        <w:rPr>
          <w:i/>
        </w:rPr>
      </w:pPr>
      <w:r w:rsidRPr="00362681">
        <w:rPr>
          <w:i/>
        </w:rPr>
        <w:t>So sánh SQL và NoSQL</w:t>
      </w:r>
    </w:p>
    <w:tbl>
      <w:tblPr>
        <w:tblStyle w:val="PlainTable1"/>
        <w:tblW w:w="0" w:type="auto"/>
        <w:tblInd w:w="-5" w:type="dxa"/>
        <w:tblLook w:val="04A0" w:firstRow="1" w:lastRow="0" w:firstColumn="1" w:lastColumn="0" w:noHBand="0" w:noVBand="1"/>
      </w:tblPr>
      <w:tblGrid>
        <w:gridCol w:w="4323"/>
        <w:gridCol w:w="4456"/>
      </w:tblGrid>
      <w:tr w:rsidR="00D21BB5" w14:paraId="131EA8EE" w14:textId="77777777" w:rsidTr="00115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6A6B62E" w14:textId="77777777" w:rsidR="00D21BB5" w:rsidRDefault="00D21BB5" w:rsidP="00E12402">
            <w:pPr>
              <w:jc w:val="center"/>
            </w:pPr>
            <w:r>
              <w:t>SQL</w:t>
            </w:r>
          </w:p>
        </w:tc>
        <w:tc>
          <w:tcPr>
            <w:tcW w:w="4456" w:type="dxa"/>
          </w:tcPr>
          <w:p w14:paraId="64A7C432" w14:textId="77777777" w:rsidR="00D21BB5" w:rsidRDefault="00D21BB5" w:rsidP="00E12402">
            <w:pPr>
              <w:jc w:val="center"/>
              <w:cnfStyle w:val="100000000000" w:firstRow="1" w:lastRow="0" w:firstColumn="0" w:lastColumn="0" w:oddVBand="0" w:evenVBand="0" w:oddHBand="0" w:evenHBand="0" w:firstRowFirstColumn="0" w:firstRowLastColumn="0" w:lastRowFirstColumn="0" w:lastRowLastColumn="0"/>
            </w:pPr>
            <w:r>
              <w:t>NoSQL</w:t>
            </w:r>
          </w:p>
        </w:tc>
      </w:tr>
      <w:tr w:rsidR="00D21BB5" w14:paraId="7D0AADE2" w14:textId="77777777" w:rsidTr="00115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43621E" w14:textId="77777777" w:rsidR="00D21BB5" w:rsidRPr="000A1BB7" w:rsidRDefault="00D21BB5" w:rsidP="00E12402">
            <w:pPr>
              <w:rPr>
                <w:bCs w:val="0"/>
              </w:rPr>
            </w:pPr>
            <w:r w:rsidRPr="00745BAB">
              <w:rPr>
                <w:b w:val="0"/>
              </w:rPr>
              <w:t>SQL databases cung cấp kiểu lưu trữ dữ liệu dưới dạng bảng và các bảng này có quan hệ với nhau</w:t>
            </w:r>
            <w:r>
              <w:rPr>
                <w:b w:val="0"/>
              </w:rPr>
              <w:t>.</w:t>
            </w:r>
          </w:p>
        </w:tc>
        <w:tc>
          <w:tcPr>
            <w:tcW w:w="4456" w:type="dxa"/>
          </w:tcPr>
          <w:p w14:paraId="2617E075" w14:textId="77777777" w:rsidR="00D21BB5" w:rsidRDefault="00D21BB5" w:rsidP="00E12402">
            <w:pPr>
              <w:cnfStyle w:val="000000100000" w:firstRow="0" w:lastRow="0" w:firstColumn="0" w:lastColumn="0" w:oddVBand="0" w:evenVBand="0" w:oddHBand="1" w:evenHBand="0" w:firstRowFirstColumn="0" w:firstRowLastColumn="0" w:lastRowFirstColumn="0" w:lastRowLastColumn="0"/>
            </w:pPr>
            <w:r w:rsidRPr="00745BAB">
              <w:t>NoSQL databases lưu trữ dưới dạng JSON dưới dạng field-value từng cặp một.</w:t>
            </w:r>
          </w:p>
        </w:tc>
      </w:tr>
      <w:tr w:rsidR="00D21BB5" w14:paraId="79611FD5" w14:textId="77777777" w:rsidTr="0011593C">
        <w:tc>
          <w:tcPr>
            <w:cnfStyle w:val="001000000000" w:firstRow="0" w:lastRow="0" w:firstColumn="1" w:lastColumn="0" w:oddVBand="0" w:evenVBand="0" w:oddHBand="0" w:evenHBand="0" w:firstRowFirstColumn="0" w:firstRowLastColumn="0" w:lastRowFirstColumn="0" w:lastRowLastColumn="0"/>
            <w:tcW w:w="4323" w:type="dxa"/>
          </w:tcPr>
          <w:p w14:paraId="1DBDBEF3" w14:textId="77777777" w:rsidR="00D21BB5" w:rsidRPr="00745BAB" w:rsidRDefault="00D21BB5" w:rsidP="00E12402">
            <w:pPr>
              <w:rPr>
                <w:b w:val="0"/>
              </w:rPr>
            </w:pPr>
            <w:r w:rsidRPr="000A1BB7">
              <w:rPr>
                <w:b w:val="0"/>
              </w:rPr>
              <w:t>SQL phù hợp với những dự án đã có yêu cầu dữ liệu rõ ràng xác định quan hệ logic có thể được xác định trước.</w:t>
            </w:r>
          </w:p>
        </w:tc>
        <w:tc>
          <w:tcPr>
            <w:tcW w:w="4456" w:type="dxa"/>
          </w:tcPr>
          <w:p w14:paraId="13532FE5" w14:textId="77777777" w:rsidR="00D21BB5" w:rsidRDefault="00D21BB5" w:rsidP="00E12402">
            <w:pPr>
              <w:cnfStyle w:val="000000000000" w:firstRow="0" w:lastRow="0" w:firstColumn="0" w:lastColumn="0" w:oddVBand="0" w:evenVBand="0" w:oddHBand="0" w:evenHBand="0" w:firstRowFirstColumn="0" w:firstRowLastColumn="0" w:lastRowFirstColumn="0" w:lastRowLastColumn="0"/>
            </w:pPr>
            <w:r w:rsidRPr="009351B8">
              <w:t>NoSQL database có thể phù hợp hơn cho các dự án mà các yêu cầu dữ liệu ban đầu rất khó xác định.</w:t>
            </w:r>
          </w:p>
        </w:tc>
      </w:tr>
      <w:tr w:rsidR="00D21BB5" w14:paraId="7D024FE9" w14:textId="77777777" w:rsidTr="00115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E0F1EB3" w14:textId="77777777" w:rsidR="00D21BB5" w:rsidRPr="00711472" w:rsidRDefault="00D21BB5" w:rsidP="00E12402">
            <w:pPr>
              <w:rPr>
                <w:b w:val="0"/>
              </w:rPr>
            </w:pPr>
            <w:r w:rsidRPr="00711472">
              <w:rPr>
                <w:b w:val="0"/>
              </w:rPr>
              <w:t xml:space="preserve">SQL cung cấp </w:t>
            </w:r>
            <w:r>
              <w:rPr>
                <w:b w:val="0"/>
              </w:rPr>
              <w:t xml:space="preserve">truy vấn </w:t>
            </w:r>
            <w:r w:rsidRPr="00711472">
              <w:rPr>
                <w:b w:val="0"/>
              </w:rPr>
              <w:t>JOIN rất mạnh mẽ. Chúng ta có thể lấy dữ liệu liên quan trong nhiều bảng bằng cách sử dụng một câu lệnh SQL.</w:t>
            </w:r>
          </w:p>
        </w:tc>
        <w:tc>
          <w:tcPr>
            <w:tcW w:w="4456" w:type="dxa"/>
          </w:tcPr>
          <w:p w14:paraId="4519774B" w14:textId="77777777" w:rsidR="00D21BB5" w:rsidRDefault="00D21BB5" w:rsidP="00E12402">
            <w:pPr>
              <w:cnfStyle w:val="000000100000" w:firstRow="0" w:lastRow="0" w:firstColumn="0" w:lastColumn="0" w:oddVBand="0" w:evenVBand="0" w:oddHBand="1" w:evenHBand="0" w:firstRowFirstColumn="0" w:firstRowLastColumn="0" w:lastRowFirstColumn="0" w:lastRowLastColumn="0"/>
            </w:pPr>
            <w:r w:rsidRPr="00711472">
              <w:t xml:space="preserve">NoSQL không trang bị JOIN, chúng ta cần phải </w:t>
            </w:r>
            <w:r>
              <w:t>lấy tất cả các trường của đối tượng</w:t>
            </w:r>
            <w:r w:rsidRPr="00711472">
              <w:t>, liên kết chúng</w:t>
            </w:r>
            <w:r>
              <w:t xml:space="preserve"> </w:t>
            </w:r>
            <w:r w:rsidRPr="00711472">
              <w:t>trong logic chương trình của chúng ta.</w:t>
            </w:r>
          </w:p>
        </w:tc>
      </w:tr>
      <w:tr w:rsidR="00D21BB5" w14:paraId="67D9D005" w14:textId="77777777" w:rsidTr="0011593C">
        <w:tc>
          <w:tcPr>
            <w:cnfStyle w:val="001000000000" w:firstRow="0" w:lastRow="0" w:firstColumn="1" w:lastColumn="0" w:oddVBand="0" w:evenVBand="0" w:oddHBand="0" w:evenHBand="0" w:firstRowFirstColumn="0" w:firstRowLastColumn="0" w:lastRowFirstColumn="0" w:lastRowLastColumn="0"/>
            <w:tcW w:w="4323" w:type="dxa"/>
          </w:tcPr>
          <w:p w14:paraId="5CC08B6A" w14:textId="77777777" w:rsidR="00D21BB5" w:rsidRPr="009330B9" w:rsidRDefault="00D21BB5" w:rsidP="00E12402">
            <w:pPr>
              <w:rPr>
                <w:b w:val="0"/>
              </w:rPr>
            </w:pPr>
            <w:r>
              <w:rPr>
                <w:b w:val="0"/>
              </w:rPr>
              <w:t>Đ</w:t>
            </w:r>
            <w:r w:rsidRPr="009330B9">
              <w:rPr>
                <w:b w:val="0"/>
              </w:rPr>
              <w:t xml:space="preserve">ể hệ thống SQL hoạt động tốt và nhanh thì việc </w:t>
            </w:r>
            <w:r>
              <w:rPr>
                <w:b w:val="0"/>
              </w:rPr>
              <w:t>thiết kế</w:t>
            </w:r>
            <w:r w:rsidRPr="009330B9">
              <w:rPr>
                <w:b w:val="0"/>
              </w:rPr>
              <w:t xml:space="preserve"> tốt là cực kì quan trong</w:t>
            </w:r>
            <w:r>
              <w:rPr>
                <w:b w:val="0"/>
              </w:rPr>
              <w:t>.</w:t>
            </w:r>
          </w:p>
        </w:tc>
        <w:tc>
          <w:tcPr>
            <w:tcW w:w="4456" w:type="dxa"/>
          </w:tcPr>
          <w:p w14:paraId="61B13F64" w14:textId="77777777" w:rsidR="00D21BB5" w:rsidRDefault="00D21BB5" w:rsidP="00E12402">
            <w:pPr>
              <w:keepNext/>
              <w:cnfStyle w:val="000000000000" w:firstRow="0" w:lastRow="0" w:firstColumn="0" w:lastColumn="0" w:oddVBand="0" w:evenVBand="0" w:oddHBand="0" w:evenHBand="0" w:firstRowFirstColumn="0" w:firstRowLastColumn="0" w:lastRowFirstColumn="0" w:lastRowLastColumn="0"/>
            </w:pPr>
            <w:r w:rsidRPr="00330CEF">
              <w:t>NoSQL thường được cho là nhanh hơn SQL.</w:t>
            </w:r>
          </w:p>
        </w:tc>
      </w:tr>
    </w:tbl>
    <w:p w14:paraId="2A0E30DA" w14:textId="2ACB22FD" w:rsidR="00D21BB5" w:rsidRDefault="00D21BB5" w:rsidP="000B51EC">
      <w:pPr>
        <w:pStyle w:val="Caption"/>
      </w:pPr>
      <w:bookmarkStart w:id="330" w:name="_Toc501533525"/>
      <w:r>
        <w:t xml:space="preserve">Bảng </w:t>
      </w:r>
      <w:fldSimple w:instr=" SEQ Bảng \* ARABIC ">
        <w:r w:rsidR="007917EC">
          <w:rPr>
            <w:noProof/>
          </w:rPr>
          <w:t>1</w:t>
        </w:r>
      </w:fldSimple>
      <w:r>
        <w:t>: SQL và NoSQL</w:t>
      </w:r>
      <w:bookmarkEnd w:id="330"/>
    </w:p>
    <w:p w14:paraId="7D74D749" w14:textId="297EDEDD" w:rsidR="00D21BB5" w:rsidRDefault="00D21BB5" w:rsidP="00D21BB5">
      <w:r>
        <w:lastRenderedPageBreak/>
        <w:t>Như vậy, với việc d</w:t>
      </w:r>
      <w:r w:rsidR="00F552DB">
        <w:t>ữ</w:t>
      </w:r>
      <w:r>
        <w:t xml:space="preserve"> liệu có thể được phân tích </w:t>
      </w:r>
      <w:r w:rsidRPr="00054919">
        <w:t xml:space="preserve">xác định </w:t>
      </w:r>
      <w:r>
        <w:t>rõ ràng, cũng như cần đến quan hệ dữ liệu, thì việc lựa chọn SQL là mô hình dữ liệu bên server là một lựa chọn hợp lý. Còn tại client, vì việc truy vấn không quá phức tạp, Android cũng cung cấp Preference Share cho phép chúng ta truy cập dữ liệu dưới dạng key-value nên NoSQL là sẽ lựa chọn tốt.</w:t>
      </w:r>
    </w:p>
    <w:p w14:paraId="0673FF4A" w14:textId="6B7EF814" w:rsidR="00D21BB5" w:rsidRDefault="00433961" w:rsidP="00D21BB5">
      <w:pPr>
        <w:pStyle w:val="Heading2"/>
        <w:rPr>
          <w:rFonts w:cs="Times New Roman"/>
          <w:color w:val="auto"/>
        </w:rPr>
      </w:pPr>
      <w:bookmarkStart w:id="331" w:name="_Toc501533382"/>
      <w:ins w:id="332" w:author="Nguyen Nhat Hai" w:date="2017-12-19T09:56:00Z">
        <w:r>
          <w:rPr>
            <w:rFonts w:cs="Times New Roman"/>
            <w:color w:val="auto"/>
          </w:rPr>
          <w:t xml:space="preserve">Giải pháp lập trình phía server - </w:t>
        </w:r>
      </w:ins>
      <w:r w:rsidR="00D21BB5" w:rsidRPr="008B425F">
        <w:rPr>
          <w:rFonts w:cs="Times New Roman"/>
          <w:color w:val="auto"/>
        </w:rPr>
        <w:t>Kiến trúc MVP</w:t>
      </w:r>
      <w:bookmarkEnd w:id="331"/>
    </w:p>
    <w:p w14:paraId="7C77152A" w14:textId="3909A1C3" w:rsidR="00C04158" w:rsidRPr="00C04158" w:rsidRDefault="00C04158" w:rsidP="00D21BB5">
      <w:pPr>
        <w:rPr>
          <w:ins w:id="333" w:author="Nguyen Nhat Hai" w:date="2017-12-19T09:38:00Z"/>
          <w:rPrChange w:id="334" w:author="Nguyen Nhat Hai" w:date="2017-12-19T09:38:00Z">
            <w:rPr>
              <w:ins w:id="335" w:author="Nguyen Nhat Hai" w:date="2017-12-19T09:38:00Z"/>
              <w:i/>
            </w:rPr>
          </w:rPrChange>
        </w:rPr>
      </w:pPr>
      <w:ins w:id="336" w:author="Nguyen Nhat Hai" w:date="2017-12-19T09:38:00Z">
        <w:r>
          <w:t>Trong nội dung đ</w:t>
        </w:r>
      </w:ins>
      <w:ins w:id="337" w:author="Nguyen Nhat Hai" w:date="2017-12-19T09:39:00Z">
        <w:r>
          <w:t xml:space="preserve">ồ án, hệ thống có xây dựng một server nhằm mục đích </w:t>
        </w:r>
      </w:ins>
      <w:ins w:id="338" w:author="Nguyen Nhat Hai" w:date="2017-12-19T09:40:00Z">
        <w:r>
          <w:t>cung cấp các thông tin, dữ liệu cần thiết cho ứng dụng (client) cài đặt trên thiết bị di động.</w:t>
        </w:r>
      </w:ins>
      <w:ins w:id="339" w:author="Nguyen Nhat Hai" w:date="2017-12-19T09:41:00Z">
        <w:r w:rsidR="002147D0">
          <w:t xml:space="preserve"> Đồ án sử dụng Framework Laravel phục vụ cho việc lập trình phía Server. Framework này hoạt động theo mô hình MVC.</w:t>
        </w:r>
      </w:ins>
    </w:p>
    <w:p w14:paraId="2B155F6C" w14:textId="6A73A6EF" w:rsidR="00D21BB5" w:rsidRDefault="000B5732" w:rsidP="00D21BB5">
      <w:pPr>
        <w:rPr>
          <w:vertAlign w:val="superscript"/>
        </w:rPr>
      </w:pPr>
      <w:r>
        <w:rPr>
          <w:i/>
        </w:rPr>
        <w:t>“</w:t>
      </w:r>
      <w:r w:rsidR="00D21BB5" w:rsidRPr="00543864">
        <w:rPr>
          <w:i/>
        </w:rPr>
        <w:t>MVC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r>
        <w:rPr>
          <w:i/>
        </w:rPr>
        <w:t>”</w:t>
      </w:r>
      <w:r w:rsidR="00D21BB5" w:rsidRPr="00543864">
        <w:t xml:space="preserve"> </w:t>
      </w:r>
      <w:r w:rsidR="00D21BB5" w:rsidRPr="0091484C">
        <w:rPr>
          <w:rPrChange w:id="340" w:author="Nguyen Nhat Hai" w:date="2017-12-19T09:42:00Z">
            <w:rPr>
              <w:vertAlign w:val="superscript"/>
            </w:rPr>
          </w:rPrChange>
        </w:rPr>
        <w:t>[1</w:t>
      </w:r>
      <w:ins w:id="341" w:author="Nguyễn Trọng Giáp" w:date="2017-12-20T08:14:00Z">
        <w:r w:rsidR="00336D17">
          <w:t>2</w:t>
        </w:r>
      </w:ins>
      <w:r w:rsidR="00D21BB5" w:rsidRPr="0091484C">
        <w:rPr>
          <w:rPrChange w:id="342" w:author="Nguyen Nhat Hai" w:date="2017-12-19T09:42:00Z">
            <w:rPr>
              <w:vertAlign w:val="superscript"/>
            </w:rPr>
          </w:rPrChange>
        </w:rPr>
        <w:t>]</w:t>
      </w:r>
    </w:p>
    <w:p w14:paraId="6DFA8C25" w14:textId="77777777" w:rsidR="00D21BB5" w:rsidRDefault="00D21BB5" w:rsidP="00D21BB5">
      <w:r>
        <w:t>MVC bao gồm 3 thành phần: Model, View, Controller.</w:t>
      </w:r>
    </w:p>
    <w:p w14:paraId="3FDF6672" w14:textId="77777777" w:rsidR="00D21BB5" w:rsidRPr="00301D63" w:rsidRDefault="00D21BB5" w:rsidP="0059127F">
      <w:pPr>
        <w:pStyle w:val="ListParagraph"/>
        <w:numPr>
          <w:ilvl w:val="0"/>
          <w:numId w:val="11"/>
        </w:numPr>
        <w:rPr>
          <w:b/>
          <w:i/>
        </w:rPr>
      </w:pPr>
      <w:r w:rsidRPr="0028209D">
        <w:rPr>
          <w:b/>
          <w:i/>
        </w:rPr>
        <w:t>Model</w:t>
      </w:r>
      <w:r>
        <w:rPr>
          <w:b/>
          <w:i/>
        </w:rPr>
        <w:t xml:space="preserve">: </w:t>
      </w:r>
      <w:r>
        <w:t xml:space="preserve">Nơi lưu trữ giữ liệu và được lấy ra bởi câu lệnh từ bên lớp điều khiển </w:t>
      </w:r>
      <w:r>
        <w:rPr>
          <w:i/>
        </w:rPr>
        <w:t>(Controller)</w:t>
      </w:r>
      <w:r>
        <w:t xml:space="preserve"> để hiển thị lên giao diện </w:t>
      </w:r>
      <w:r w:rsidRPr="0028209D">
        <w:rPr>
          <w:i/>
        </w:rPr>
        <w:t>(</w:t>
      </w:r>
      <w:r>
        <w:rPr>
          <w:i/>
        </w:rPr>
        <w:t>V</w:t>
      </w:r>
      <w:r w:rsidRPr="0028209D">
        <w:rPr>
          <w:i/>
        </w:rPr>
        <w:t>iew)</w:t>
      </w:r>
    </w:p>
    <w:p w14:paraId="7869F8C1" w14:textId="77777777" w:rsidR="00D21BB5" w:rsidRPr="00301D63" w:rsidRDefault="00D21BB5" w:rsidP="0059127F">
      <w:pPr>
        <w:pStyle w:val="ListParagraph"/>
        <w:numPr>
          <w:ilvl w:val="0"/>
          <w:numId w:val="11"/>
        </w:numPr>
        <w:rPr>
          <w:b/>
          <w:i/>
        </w:rPr>
      </w:pPr>
      <w:r>
        <w:rPr>
          <w:b/>
          <w:i/>
        </w:rPr>
        <w:t>View:</w:t>
      </w:r>
      <w:r>
        <w:rPr>
          <w:i/>
        </w:rPr>
        <w:t xml:space="preserve"> </w:t>
      </w:r>
      <w:r>
        <w:t xml:space="preserve">Nơi xuất đầu ra mới cho người dùng dựa trên những thay đổi của dữ liệu </w:t>
      </w:r>
      <w:r w:rsidRPr="000069C3">
        <w:rPr>
          <w:i/>
        </w:rPr>
        <w:t>(model)</w:t>
      </w:r>
      <w:r>
        <w:rPr>
          <w:i/>
        </w:rPr>
        <w:t>.</w:t>
      </w:r>
    </w:p>
    <w:p w14:paraId="1479000C" w14:textId="77777777" w:rsidR="00D21BB5" w:rsidRPr="00DC4561" w:rsidRDefault="00D21BB5" w:rsidP="0059127F">
      <w:pPr>
        <w:pStyle w:val="ListParagraph"/>
        <w:numPr>
          <w:ilvl w:val="0"/>
          <w:numId w:val="11"/>
        </w:numPr>
        <w:rPr>
          <w:b/>
          <w:i/>
        </w:rPr>
      </w:pPr>
      <w:r>
        <w:rPr>
          <w:b/>
          <w:i/>
        </w:rPr>
        <w:t>Controller:</w:t>
      </w:r>
      <w:r>
        <w:t xml:space="preserve"> Nơi gửi những câu lệnh sang </w:t>
      </w:r>
      <w:r>
        <w:rPr>
          <w:i/>
        </w:rPr>
        <w:t xml:space="preserve">Model </w:t>
      </w:r>
      <w:r>
        <w:t xml:space="preserve">để cập nhật trạng thái dữ liệu. Sau đấy, nó có thể gửi trả dữ liệu đấy về </w:t>
      </w:r>
      <w:r>
        <w:rPr>
          <w:i/>
        </w:rPr>
        <w:t xml:space="preserve">View </w:t>
      </w:r>
      <w:r>
        <w:t>được liên kết để thay đổi giao diện tới người dùng.</w:t>
      </w:r>
    </w:p>
    <w:p w14:paraId="4F14A63D" w14:textId="77777777" w:rsidR="000B5732" w:rsidRDefault="00D21BB5" w:rsidP="000B5732">
      <w:pPr>
        <w:keepNext/>
        <w:jc w:val="center"/>
      </w:pPr>
      <w:r>
        <w:rPr>
          <w:noProof/>
        </w:rPr>
        <w:drawing>
          <wp:inline distT="0" distB="0" distL="0" distR="0" wp14:anchorId="69A5A86C" wp14:editId="3FD7B781">
            <wp:extent cx="2333625" cy="2566988"/>
            <wp:effectExtent l="0" t="0" r="0" b="0"/>
            <wp:docPr id="4" name="Picture 4" descr="https://upload.wikimedia.org/wikipedia/commons/thumb/a/a0/MVC-Process.svg/5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0/MVC-Process.svg/500px-MVC-Process.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3072" cy="2577379"/>
                    </a:xfrm>
                    <a:prstGeom prst="rect">
                      <a:avLst/>
                    </a:prstGeom>
                    <a:noFill/>
                    <a:ln>
                      <a:noFill/>
                    </a:ln>
                  </pic:spPr>
                </pic:pic>
              </a:graphicData>
            </a:graphic>
          </wp:inline>
        </w:drawing>
      </w:r>
    </w:p>
    <w:p w14:paraId="010390A0" w14:textId="689DE585" w:rsidR="00D21BB5" w:rsidRDefault="000B5732" w:rsidP="008F473F">
      <w:pPr>
        <w:pStyle w:val="Caption"/>
        <w:spacing w:before="100" w:after="0" w:afterAutospacing="0"/>
      </w:pPr>
      <w:bookmarkStart w:id="343" w:name="_Toc501533479"/>
      <w:r>
        <w:t xml:space="preserve">Hình </w:t>
      </w:r>
      <w:fldSimple w:instr=" SEQ Hình \* ARABIC ">
        <w:r w:rsidR="007917EC">
          <w:rPr>
            <w:noProof/>
          </w:rPr>
          <w:t>11</w:t>
        </w:r>
      </w:fldSimple>
      <w:r>
        <w:t>: Mô hình MVC</w:t>
      </w:r>
      <w:bookmarkEnd w:id="343"/>
    </w:p>
    <w:p w14:paraId="75A1316C" w14:textId="5A26C2D7" w:rsidR="000B5732" w:rsidRPr="000B5732" w:rsidRDefault="000B5732" w:rsidP="000B5732">
      <w:pPr>
        <w:spacing w:before="0" w:beforeAutospacing="0"/>
        <w:jc w:val="center"/>
        <w:rPr>
          <w:i/>
        </w:rPr>
      </w:pPr>
      <w:r w:rsidRPr="00020E20">
        <w:rPr>
          <w:i/>
        </w:rPr>
        <w:t>[Nguồn: Wikipedia]</w:t>
      </w:r>
    </w:p>
    <w:p w14:paraId="00CFE973" w14:textId="24CA0C23" w:rsidR="00D21BB5" w:rsidRDefault="004C4E08" w:rsidP="000B5732">
      <w:ins w:id="344" w:author="Nguyễn Trọng Giáp" w:date="2017-12-20T08:14:00Z">
        <w:r>
          <w:lastRenderedPageBreak/>
          <w:t xml:space="preserve">Với </w:t>
        </w:r>
        <w:r w:rsidRPr="006C3035">
          <w:t>MVC</w:t>
        </w:r>
        <w:r>
          <w:t>,</w:t>
        </w:r>
        <w:r w:rsidRPr="006C3035">
          <w:t xml:space="preserve"> </w:t>
        </w:r>
        <w:r w:rsidRPr="00A07CE6">
          <w:rPr>
            <w:i/>
          </w:rPr>
          <w:t>Model</w:t>
        </w:r>
        <w:r w:rsidRPr="006C3035">
          <w:t xml:space="preserve"> và </w:t>
        </w:r>
        <w:r w:rsidRPr="00A07CE6">
          <w:rPr>
            <w:i/>
          </w:rPr>
          <w:t>View</w:t>
        </w:r>
        <w:r>
          <w:rPr>
            <w:i/>
          </w:rPr>
          <w:t xml:space="preserve"> </w:t>
        </w:r>
        <w:r>
          <w:t>đã được tách ra và như vậy</w:t>
        </w:r>
        <w:r w:rsidRPr="006C3035">
          <w:t xml:space="preserve"> các </w:t>
        </w:r>
        <w:r w:rsidRPr="00A07CE6">
          <w:rPr>
            <w:i/>
          </w:rPr>
          <w:t>Model</w:t>
        </w:r>
        <w:r w:rsidRPr="006C3035">
          <w:t xml:space="preserve"> có thể dễ dàng </w:t>
        </w:r>
        <w:r>
          <w:t xml:space="preserve">test </w:t>
        </w:r>
        <w:r w:rsidRPr="006C3035">
          <w:t>bởi vì nó không gắn với bất</w:t>
        </w:r>
        <w:r>
          <w:t xml:space="preserve"> kỳ thành phần nào</w:t>
        </w:r>
        <w:r w:rsidRPr="006C3035">
          <w:t>.</w:t>
        </w:r>
        <w:r>
          <w:t xml:space="preserve"> Tuy</w:t>
        </w:r>
        <w:r w:rsidRPr="006C3035">
          <w:t xml:space="preserve"> nhiên </w:t>
        </w:r>
        <w:r w:rsidRPr="00A07CE6">
          <w:rPr>
            <w:i/>
          </w:rPr>
          <w:t>Controller</w:t>
        </w:r>
        <w:r w:rsidRPr="006C3035">
          <w:t xml:space="preserve"> có một vài vấn đề.</w:t>
        </w:r>
      </w:ins>
      <w:del w:id="345" w:author="Nguyễn Trọng Giáp" w:date="2017-12-20T08:14:00Z">
        <w:r w:rsidR="00D21BB5" w:rsidRPr="006C3035" w:rsidDel="004C4E08">
          <w:delText xml:space="preserve">MVC làm một việc tuyệt vời của việc tách </w:delText>
        </w:r>
        <w:r w:rsidR="00D21BB5" w:rsidRPr="00A07CE6" w:rsidDel="004C4E08">
          <w:rPr>
            <w:i/>
          </w:rPr>
          <w:delText>Model</w:delText>
        </w:r>
        <w:r w:rsidR="00D21BB5" w:rsidRPr="006C3035" w:rsidDel="004C4E08">
          <w:delText xml:space="preserve"> và </w:delText>
        </w:r>
        <w:r w:rsidR="00D21BB5" w:rsidRPr="00A07CE6" w:rsidDel="004C4E08">
          <w:rPr>
            <w:i/>
          </w:rPr>
          <w:delText>View</w:delText>
        </w:r>
        <w:r w:rsidR="00D21BB5" w:rsidRPr="006C3035" w:rsidDel="004C4E08">
          <w:delText xml:space="preserve">. Chắc chắn các </w:delText>
        </w:r>
        <w:r w:rsidR="00D21BB5" w:rsidRPr="00A07CE6" w:rsidDel="004C4E08">
          <w:rPr>
            <w:i/>
          </w:rPr>
          <w:delText>Model</w:delText>
        </w:r>
        <w:r w:rsidR="00D21BB5" w:rsidRPr="006C3035" w:rsidDel="004C4E08">
          <w:delText xml:space="preserve"> có thể dễ dàng kiểm tra bởi vì nó không gắn với bất cứ thứ gì và </w:delText>
        </w:r>
        <w:r w:rsidR="00D21BB5" w:rsidRPr="00A07CE6" w:rsidDel="004C4E08">
          <w:rPr>
            <w:i/>
          </w:rPr>
          <w:delText>View</w:delText>
        </w:r>
        <w:r w:rsidR="00D21BB5" w:rsidRPr="006C3035" w:rsidDel="004C4E08">
          <w:delText xml:space="preserve"> không có gì nhiều để test ở mức độ unit test.</w:delText>
        </w:r>
        <w:r w:rsidR="00D21BB5" w:rsidDel="004C4E08">
          <w:delText xml:space="preserve"> Tuy</w:delText>
        </w:r>
        <w:r w:rsidR="00D21BB5" w:rsidRPr="006C3035" w:rsidDel="004C4E08">
          <w:delText xml:space="preserve"> nhiên </w:delText>
        </w:r>
        <w:r w:rsidR="00D21BB5" w:rsidRPr="00A07CE6" w:rsidDel="004C4E08">
          <w:rPr>
            <w:i/>
          </w:rPr>
          <w:delText>Controller</w:delText>
        </w:r>
        <w:r w:rsidR="00D21BB5" w:rsidRPr="006C3035" w:rsidDel="004C4E08">
          <w:delText xml:space="preserve"> có một vài vấn đề</w:delText>
        </w:r>
      </w:del>
      <w:r w:rsidR="00D21BB5" w:rsidRPr="006C3035">
        <w:t>.</w:t>
      </w:r>
    </w:p>
    <w:p w14:paraId="433B9168" w14:textId="77777777" w:rsidR="00D21BB5" w:rsidRDefault="00D21BB5" w:rsidP="0059127F">
      <w:pPr>
        <w:pStyle w:val="ListParagraph"/>
        <w:numPr>
          <w:ilvl w:val="0"/>
          <w:numId w:val="12"/>
        </w:numPr>
      </w:pPr>
      <w:r w:rsidRPr="00ED2183">
        <w:rPr>
          <w:b/>
          <w:i/>
        </w:rPr>
        <w:t>Testability</w:t>
      </w:r>
      <w:r>
        <w:t xml:space="preserve">: </w:t>
      </w:r>
      <w:r w:rsidRPr="00A67910">
        <w:rPr>
          <w:i/>
        </w:rPr>
        <w:t>Controller</w:t>
      </w:r>
      <w:r>
        <w:t xml:space="preserve"> được gắn rất chặt chẽ đến các API của Andoird mà rất khó để unit test.</w:t>
      </w:r>
    </w:p>
    <w:p w14:paraId="5F4623B2" w14:textId="590F5800" w:rsidR="00D21BB5" w:rsidRDefault="00D21BB5" w:rsidP="0059127F">
      <w:pPr>
        <w:pStyle w:val="ListParagraph"/>
        <w:numPr>
          <w:ilvl w:val="0"/>
          <w:numId w:val="12"/>
        </w:numPr>
      </w:pPr>
      <w:r w:rsidRPr="00ED2183">
        <w:rPr>
          <w:b/>
          <w:i/>
        </w:rPr>
        <w:t>Modularity &amp; Flexibility</w:t>
      </w:r>
      <w:r>
        <w:t xml:space="preserve">: Các </w:t>
      </w:r>
      <w:r w:rsidRPr="00A67910">
        <w:rPr>
          <w:i/>
        </w:rPr>
        <w:t>Controller</w:t>
      </w:r>
      <w:r>
        <w:t xml:space="preserve"> được kết chặt chẽ với các</w:t>
      </w:r>
      <w:r w:rsidR="00A67910">
        <w:t xml:space="preserve"> </w:t>
      </w:r>
      <w:r w:rsidRPr="00A67910">
        <w:rPr>
          <w:i/>
        </w:rPr>
        <w:t>View</w:t>
      </w:r>
      <w:r>
        <w:t>. Nó cũng có thể là một phần mở rộng của View</w:t>
      </w:r>
      <w:r w:rsidRPr="00A67910">
        <w:rPr>
          <w:i/>
        </w:rPr>
        <w:t>.</w:t>
      </w:r>
      <w:r>
        <w:t xml:space="preserve"> Nếu chúng ta thay đổi </w:t>
      </w:r>
      <w:r w:rsidRPr="00A67910">
        <w:rPr>
          <w:i/>
        </w:rPr>
        <w:t>View</w:t>
      </w:r>
      <w:r>
        <w:t xml:space="preserve">, chúng ta phải quay trở lại và thay đổi </w:t>
      </w:r>
      <w:r w:rsidRPr="00A67910">
        <w:rPr>
          <w:i/>
        </w:rPr>
        <w:t>Controller</w:t>
      </w:r>
      <w:r>
        <w:t>.</w:t>
      </w:r>
    </w:p>
    <w:p w14:paraId="20D45E40" w14:textId="504B12B2" w:rsidR="00D21BB5" w:rsidRDefault="00D21BB5" w:rsidP="0059127F">
      <w:pPr>
        <w:pStyle w:val="ListParagraph"/>
        <w:numPr>
          <w:ilvl w:val="0"/>
          <w:numId w:val="12"/>
        </w:numPr>
      </w:pPr>
      <w:r w:rsidRPr="00ED2183">
        <w:rPr>
          <w:b/>
          <w:i/>
        </w:rPr>
        <w:t>Maintenance</w:t>
      </w:r>
      <w:r>
        <w:t xml:space="preserve">: Theo thời gian, càng ngày code của </w:t>
      </w:r>
      <w:r w:rsidR="00A67910">
        <w:rPr>
          <w:i/>
        </w:rPr>
        <w:t>C</w:t>
      </w:r>
      <w:r w:rsidRPr="00A67910">
        <w:rPr>
          <w:i/>
        </w:rPr>
        <w:t>ontroller</w:t>
      </w:r>
      <w:r>
        <w:t xml:space="preserve"> càng nhiều, làm cho chúng cồng kềnh và dễ gãy.</w:t>
      </w:r>
    </w:p>
    <w:p w14:paraId="0E307706" w14:textId="0211A9FB" w:rsidR="00D21BB5" w:rsidDel="00514F45" w:rsidRDefault="00514F45" w:rsidP="00D21BB5">
      <w:pPr>
        <w:rPr>
          <w:del w:id="346" w:author="Nguyễn Trọng Giáp" w:date="2017-12-20T08:50:00Z"/>
        </w:rPr>
      </w:pPr>
      <w:ins w:id="347" w:author="Nguyễn Trọng Giáp" w:date="2017-12-20T08:50:00Z">
        <w:r w:rsidDel="00514F45">
          <w:t xml:space="preserve"> </w:t>
        </w:r>
      </w:ins>
      <w:del w:id="348" w:author="Nguyễn Trọng Giáp" w:date="2017-12-20T08:50:00Z">
        <w:r w:rsidR="00D21BB5" w:rsidDel="00514F45">
          <w:delText xml:space="preserve">MVP là mô hình có thể khắc phục vấn đề </w:delText>
        </w:r>
      </w:del>
      <w:del w:id="349" w:author="Nguyễn Trọng Giáp" w:date="2017-12-20T08:16:00Z">
        <w:r w:rsidR="00D21BB5" w:rsidDel="00233D1A">
          <w:delText>đấy</w:delText>
        </w:r>
      </w:del>
      <w:del w:id="350" w:author="Nguyễn Trọng Giáp" w:date="2017-12-20T08:50:00Z">
        <w:r w:rsidR="00D21BB5" w:rsidDel="00514F45">
          <w:delText>!</w:delText>
        </w:r>
      </w:del>
    </w:p>
    <w:p w14:paraId="456770AD" w14:textId="68EF834E" w:rsidR="00953C26" w:rsidDel="00455D64" w:rsidRDefault="000B5732" w:rsidP="000904D7">
      <w:pPr>
        <w:rPr>
          <w:del w:id="351" w:author="Nguyễn Trọng Giáp" w:date="2017-12-20T08:15:00Z"/>
          <w:vertAlign w:val="superscript"/>
        </w:rPr>
      </w:pPr>
      <w:del w:id="352" w:author="Nguyễn Trọng Giáp" w:date="2017-12-20T08:16:00Z">
        <w:r w:rsidDel="00455D64">
          <w:rPr>
            <w:i/>
          </w:rPr>
          <w:delText>“</w:delText>
        </w:r>
      </w:del>
      <w:r w:rsidR="00D21BB5" w:rsidRPr="00455D64">
        <w:rPr>
          <w:rPrChange w:id="353" w:author="Nguyễn Trọng Giáp" w:date="2017-12-20T08:16:00Z">
            <w:rPr>
              <w:i/>
            </w:rPr>
          </w:rPrChange>
        </w:rPr>
        <w:t>MVP (Model-View-Presenter) là một cải tiến của mô hình MVC</w:t>
      </w:r>
      <w:ins w:id="354" w:author="Nguyễn Trọng Giáp" w:date="2017-12-20T08:15:00Z">
        <w:r w:rsidR="00455D64" w:rsidRPr="00455D64">
          <w:rPr>
            <w:rPrChange w:id="355" w:author="Nguyễn Trọng Giáp" w:date="2017-12-20T08:16:00Z">
              <w:rPr>
                <w:i/>
              </w:rPr>
            </w:rPrChange>
          </w:rPr>
          <w:t xml:space="preserve">. </w:t>
        </w:r>
        <w:r w:rsidR="00455D64" w:rsidRPr="00455D64">
          <w:rPr>
            <w:rPrChange w:id="356" w:author="Nguyễn Trọng Giáp" w:date="2017-12-20T08:15:00Z">
              <w:rPr>
                <w:i/>
              </w:rPr>
            </w:rPrChange>
          </w:rPr>
          <w:t>Trong</w:t>
        </w:r>
      </w:ins>
      <w:del w:id="357" w:author="Nguyễn Trọng Giáp" w:date="2017-12-20T08:15:00Z">
        <w:r w:rsidR="00D21BB5" w:rsidDel="00455D64">
          <w:rPr>
            <w:i/>
          </w:rPr>
          <w:delText>, được sử dụng chủ yếu để xây dựng các giao diện người dùng.</w:delText>
        </w:r>
        <w:r w:rsidDel="00455D64">
          <w:rPr>
            <w:i/>
          </w:rPr>
          <w:delText>”</w:delText>
        </w:r>
        <w:r w:rsidRPr="000B5732" w:rsidDel="00455D64">
          <w:delText xml:space="preserve"> </w:delText>
        </w:r>
        <w:r w:rsidRPr="0091484C" w:rsidDel="00455D64">
          <w:rPr>
            <w:rPrChange w:id="358" w:author="Nguyen Nhat Hai" w:date="2017-12-19T09:42:00Z">
              <w:rPr>
                <w:vertAlign w:val="superscript"/>
              </w:rPr>
            </w:rPrChange>
          </w:rPr>
          <w:delText>[1]</w:delText>
        </w:r>
      </w:del>
    </w:p>
    <w:p w14:paraId="4FC5ADCB" w14:textId="4EEC3A2C" w:rsidR="00953C26" w:rsidRPr="00953C26" w:rsidRDefault="00953C26" w:rsidP="00175494">
      <w:del w:id="359" w:author="Nguyễn Trọng Giáp" w:date="2017-12-20T08:15:00Z">
        <w:r w:rsidDel="00455D64">
          <w:delText>Trong</w:delText>
        </w:r>
      </w:del>
      <w:r>
        <w:t xml:space="preserve"> MVP, </w:t>
      </w:r>
      <w:r w:rsidR="00A07CE6" w:rsidRPr="00A67910">
        <w:rPr>
          <w:i/>
        </w:rPr>
        <w:t>View</w:t>
      </w:r>
      <w:r w:rsidR="00A07CE6" w:rsidRPr="00A07CE6">
        <w:t xml:space="preserve"> và </w:t>
      </w:r>
      <w:r w:rsidR="00A07CE6" w:rsidRPr="00A67910">
        <w:rPr>
          <w:i/>
        </w:rPr>
        <w:t>Model</w:t>
      </w:r>
      <w:r w:rsidR="00A07CE6" w:rsidRPr="00A07CE6">
        <w:t xml:space="preserve"> có sự tách biệt rõ ràng hơn</w:t>
      </w:r>
      <w:r w:rsidR="00A67910">
        <w:t xml:space="preserve"> trong khi </w:t>
      </w:r>
      <w:r w:rsidR="00A67910">
        <w:rPr>
          <w:i/>
        </w:rPr>
        <w:t xml:space="preserve">Controller </w:t>
      </w:r>
      <w:r w:rsidR="00A67910">
        <w:t xml:space="preserve">được thay thế bởi </w:t>
      </w:r>
      <w:r w:rsidR="00A67910">
        <w:rPr>
          <w:i/>
        </w:rPr>
        <w:t xml:space="preserve">Presenter. </w:t>
      </w:r>
      <w:r w:rsidR="00A67910">
        <w:t>Đấy cũng là điểm khác biệt nhất giữa hai mô hình này bởi</w:t>
      </w:r>
      <w:r w:rsidR="00A07CE6">
        <w:t xml:space="preserve"> </w:t>
      </w:r>
      <w:r w:rsidR="00A07CE6">
        <w:rPr>
          <w:i/>
        </w:rPr>
        <w:t>P</w:t>
      </w:r>
      <w:r>
        <w:rPr>
          <w:i/>
        </w:rPr>
        <w:t xml:space="preserve">resenter </w:t>
      </w:r>
      <w:r>
        <w:t xml:space="preserve">mang gánh vác nhiện vụ “người đứng giữa”. Tất cả xử lý logic đều được đẩy hết cho </w:t>
      </w:r>
      <w:r w:rsidR="00A07CE6">
        <w:rPr>
          <w:i/>
        </w:rPr>
        <w:t>Presenter</w:t>
      </w:r>
      <w:r>
        <w:rPr>
          <w:i/>
        </w:rPr>
        <w:t>.</w:t>
      </w:r>
    </w:p>
    <w:p w14:paraId="7B62BCE6" w14:textId="77777777" w:rsidR="008F473F" w:rsidRDefault="008F473F" w:rsidP="008F473F">
      <w:pPr>
        <w:keepNext/>
        <w:jc w:val="center"/>
      </w:pPr>
      <w:r>
        <w:rPr>
          <w:noProof/>
        </w:rPr>
        <w:drawing>
          <wp:inline distT="0" distB="0" distL="0" distR="0" wp14:anchorId="05579D17" wp14:editId="04708B85">
            <wp:extent cx="3219450" cy="2208212"/>
            <wp:effectExtent l="0" t="0" r="0" b="1905"/>
            <wp:docPr id="8" name="Picture 8" descr="https://upload.wikimedia.org/wikipedia/commons/d/dc/Model_View_Presenter_GUI_Design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d/dc/Model_View_Presenter_GUI_Design_Patter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6319" cy="2212924"/>
                    </a:xfrm>
                    <a:prstGeom prst="rect">
                      <a:avLst/>
                    </a:prstGeom>
                    <a:noFill/>
                    <a:ln>
                      <a:noFill/>
                    </a:ln>
                  </pic:spPr>
                </pic:pic>
              </a:graphicData>
            </a:graphic>
          </wp:inline>
        </w:drawing>
      </w:r>
    </w:p>
    <w:p w14:paraId="2E3AC365" w14:textId="59DAC6EC" w:rsidR="008F473F" w:rsidRDefault="008F473F" w:rsidP="008F473F">
      <w:pPr>
        <w:pStyle w:val="Caption"/>
        <w:spacing w:before="100" w:after="0" w:afterAutospacing="0"/>
      </w:pPr>
      <w:bookmarkStart w:id="360" w:name="_Toc501533480"/>
      <w:r>
        <w:t xml:space="preserve">Hình </w:t>
      </w:r>
      <w:fldSimple w:instr=" SEQ Hình \* ARABIC ">
        <w:r w:rsidR="007917EC">
          <w:rPr>
            <w:noProof/>
          </w:rPr>
          <w:t>12</w:t>
        </w:r>
      </w:fldSimple>
      <w:r>
        <w:t>: Mô hình MVP</w:t>
      </w:r>
      <w:bookmarkEnd w:id="360"/>
    </w:p>
    <w:p w14:paraId="5607D3F6" w14:textId="7EEC4DC3" w:rsidR="008F473F" w:rsidRPr="008F473F" w:rsidRDefault="008F473F" w:rsidP="008F473F">
      <w:pPr>
        <w:spacing w:before="0" w:beforeAutospacing="0"/>
        <w:jc w:val="center"/>
        <w:rPr>
          <w:i/>
        </w:rPr>
      </w:pPr>
      <w:r w:rsidRPr="00020E20">
        <w:rPr>
          <w:i/>
        </w:rPr>
        <w:t>[Nguồn: Wikipedia]</w:t>
      </w:r>
    </w:p>
    <w:p w14:paraId="541500AA" w14:textId="502A9996" w:rsidR="00762518" w:rsidRDefault="00CF7FB6" w:rsidP="00762518">
      <w:pPr>
        <w:rPr>
          <w:ins w:id="361" w:author="Nguyễn Trọng Giáp" w:date="2017-12-20T08:43:00Z"/>
          <w:rFonts w:cs="Times New Roman"/>
        </w:rPr>
      </w:pPr>
      <w:r>
        <w:rPr>
          <w:rFonts w:cs="Times New Roman"/>
        </w:rPr>
        <w:t xml:space="preserve">Với thiết kế như vậy, </w:t>
      </w:r>
      <w:r w:rsidR="00762518">
        <w:rPr>
          <w:rFonts w:cs="Times New Roman"/>
        </w:rPr>
        <w:t xml:space="preserve">so với MVC thì </w:t>
      </w:r>
      <w:r>
        <w:rPr>
          <w:rFonts w:cs="Times New Roman"/>
        </w:rPr>
        <w:t>MVP</w:t>
      </w:r>
      <w:r w:rsidR="00373FC0">
        <w:rPr>
          <w:rFonts w:cs="Times New Roman"/>
        </w:rPr>
        <w:t xml:space="preserve"> </w:t>
      </w:r>
      <w:r w:rsidR="00762518">
        <w:rPr>
          <w:rFonts w:cs="Times New Roman"/>
        </w:rPr>
        <w:t>đ</w:t>
      </w:r>
      <w:r w:rsidR="00762518" w:rsidRPr="00762518">
        <w:rPr>
          <w:rFonts w:cs="Times New Roman"/>
        </w:rPr>
        <w:t xml:space="preserve">ã </w:t>
      </w:r>
      <w:r w:rsidR="00762518">
        <w:rPr>
          <w:rFonts w:cs="Times New Roman"/>
        </w:rPr>
        <w:t>rõ ràng</w:t>
      </w:r>
      <w:r w:rsidR="00762518" w:rsidRPr="00762518">
        <w:rPr>
          <w:rFonts w:cs="Times New Roman"/>
        </w:rPr>
        <w:t xml:space="preserve"> hơn rất nhiều. Chúng ta có thể dễ dàng unit test logic của </w:t>
      </w:r>
      <w:r w:rsidR="00762518" w:rsidRPr="00762518">
        <w:rPr>
          <w:rFonts w:cs="Times New Roman"/>
          <w:i/>
        </w:rPr>
        <w:t>Presenter</w:t>
      </w:r>
      <w:r w:rsidR="00762518" w:rsidRPr="00762518">
        <w:rPr>
          <w:rFonts w:cs="Times New Roman"/>
        </w:rPr>
        <w:t xml:space="preserve"> bởi vì nó không gắn với bất kỳ </w:t>
      </w:r>
      <w:r w:rsidR="00762518" w:rsidRPr="00762518">
        <w:rPr>
          <w:rFonts w:cs="Times New Roman"/>
          <w:i/>
        </w:rPr>
        <w:t>View</w:t>
      </w:r>
      <w:r w:rsidR="00762518" w:rsidRPr="00762518">
        <w:rPr>
          <w:rFonts w:cs="Times New Roman"/>
        </w:rPr>
        <w:t xml:space="preserve"> cụ thể</w:t>
      </w:r>
      <w:r w:rsidR="00762518">
        <w:rPr>
          <w:rFonts w:cs="Times New Roman"/>
        </w:rPr>
        <w:t xml:space="preserve"> nào cả.</w:t>
      </w:r>
    </w:p>
    <w:p w14:paraId="0D52EC8E" w14:textId="48B4D85B" w:rsidR="009402B1" w:rsidRDefault="004D2597" w:rsidP="004D2597">
      <w:pPr>
        <w:pStyle w:val="Heading2"/>
        <w:rPr>
          <w:ins w:id="362" w:author="Nguyễn Trọng Giáp" w:date="2017-12-20T08:44:00Z"/>
          <w:rFonts w:cs="Times New Roman"/>
          <w:color w:val="auto"/>
        </w:rPr>
      </w:pPr>
      <w:bookmarkStart w:id="363" w:name="_Toc501533383"/>
      <w:ins w:id="364" w:author="Nguyễn Trọng Giáp" w:date="2017-12-20T08:43:00Z">
        <w:r>
          <w:rPr>
            <w:rFonts w:cs="Times New Roman"/>
            <w:color w:val="auto"/>
          </w:rPr>
          <w:t xml:space="preserve">Giải pháp thiết kế giao diện - </w:t>
        </w:r>
        <w:r w:rsidR="009402B1" w:rsidRPr="004D2597">
          <w:rPr>
            <w:rFonts w:cs="Times New Roman"/>
            <w:color w:val="auto"/>
            <w:rPrChange w:id="365" w:author="Nguyễn Trọng Giáp" w:date="2017-12-20T08:43:00Z">
              <w:rPr>
                <w:rFonts w:cs="Times New Roman"/>
                <w:highlight w:val="yellow"/>
              </w:rPr>
            </w:rPrChange>
          </w:rPr>
          <w:t>Material Design</w:t>
        </w:r>
      </w:ins>
      <w:bookmarkEnd w:id="363"/>
    </w:p>
    <w:p w14:paraId="6A08B3D5" w14:textId="77777777" w:rsidR="00FD44E1" w:rsidRPr="00FD44E1" w:rsidRDefault="00FD44E1" w:rsidP="00FD44E1">
      <w:pPr>
        <w:rPr>
          <w:ins w:id="366" w:author="Nguyễn Trọng Giáp" w:date="2017-12-20T08:45:00Z"/>
          <w:rFonts w:cs="Times New Roman"/>
          <w:rPrChange w:id="367" w:author="Nguyễn Trọng Giáp" w:date="2017-12-20T08:45:00Z">
            <w:rPr>
              <w:ins w:id="368" w:author="Nguyễn Trọng Giáp" w:date="2017-12-20T08:45:00Z"/>
              <w:rFonts w:cs="Times New Roman"/>
              <w:highlight w:val="yellow"/>
            </w:rPr>
          </w:rPrChange>
        </w:rPr>
      </w:pPr>
      <w:ins w:id="369" w:author="Nguyễn Trọng Giáp" w:date="2017-12-20T08:45:00Z">
        <w:r w:rsidRPr="00FD44E1">
          <w:rPr>
            <w:rFonts w:cs="Times New Roman"/>
            <w:rPrChange w:id="370" w:author="Nguyễn Trọng Giáp" w:date="2017-12-20T08:45:00Z">
              <w:rPr>
                <w:rFonts w:cs="Times New Roman"/>
                <w:highlight w:val="yellow"/>
              </w:rPr>
            </w:rPrChange>
          </w:rPr>
          <w:t>Material Design là một phong cách thiết kế mới được Google giới thiệu cùng lúc với phiên bản Android 5.0 Lollipop.</w:t>
        </w:r>
      </w:ins>
    </w:p>
    <w:p w14:paraId="6AE7F31A" w14:textId="77777777" w:rsidR="00FD44E1" w:rsidRPr="00FD44E1" w:rsidRDefault="00FD44E1" w:rsidP="00FD44E1">
      <w:pPr>
        <w:rPr>
          <w:ins w:id="371" w:author="Nguyễn Trọng Giáp" w:date="2017-12-20T08:45:00Z"/>
          <w:rFonts w:cs="Times New Roman"/>
          <w:rPrChange w:id="372" w:author="Nguyễn Trọng Giáp" w:date="2017-12-20T08:45:00Z">
            <w:rPr>
              <w:ins w:id="373" w:author="Nguyễn Trọng Giáp" w:date="2017-12-20T08:45:00Z"/>
              <w:rFonts w:cs="Times New Roman"/>
              <w:highlight w:val="yellow"/>
            </w:rPr>
          </w:rPrChange>
        </w:rPr>
      </w:pPr>
      <w:ins w:id="374" w:author="Nguyễn Trọng Giáp" w:date="2017-12-20T08:45:00Z">
        <w:r w:rsidRPr="00FD44E1">
          <w:rPr>
            <w:rFonts w:cs="Times New Roman"/>
            <w:rPrChange w:id="375" w:author="Nguyễn Trọng Giáp" w:date="2017-12-20T08:45:00Z">
              <w:rPr>
                <w:rFonts w:cs="Times New Roman"/>
                <w:highlight w:val="yellow"/>
              </w:rPr>
            </w:rPrChange>
          </w:rPr>
          <w:t>Phong cách thiết kế Material Design nhắm đến những đường nét đơn giản, sử dụng nhiều mảng màu đậm nổi bật, các đối tượng đồ họa trong giao diện dường như: “trôi nổi” lên. Ngoài ra, nó còn bao gồm cả những hiệu ứng chuyển động tự nhiên khi các nút, menu hiện diện trên màn hình. Tất cả đều nhằm mang lại cho người dùng trải nghiệm mới mẻ hơn, thú vị hơn và gần giống đời thực hơn.</w:t>
        </w:r>
        <w:r w:rsidRPr="00FD44E1">
          <w:rPr>
            <w:rFonts w:cs="Times New Roman"/>
            <w:vertAlign w:val="superscript"/>
            <w:rPrChange w:id="376" w:author="Nguyễn Trọng Giáp" w:date="2017-12-20T08:45:00Z">
              <w:rPr>
                <w:rFonts w:cs="Times New Roman"/>
                <w:highlight w:val="yellow"/>
                <w:vertAlign w:val="superscript"/>
              </w:rPr>
            </w:rPrChange>
          </w:rPr>
          <w:t xml:space="preserve"> [6]</w:t>
        </w:r>
      </w:ins>
    </w:p>
    <w:p w14:paraId="359957B6" w14:textId="77777777" w:rsidR="00FD44E1" w:rsidRDefault="00FD44E1" w:rsidP="000904D7">
      <w:pPr>
        <w:keepNext/>
        <w:rPr>
          <w:ins w:id="377" w:author="Nguyễn Trọng Giáp" w:date="2017-12-20T08:46:00Z"/>
        </w:rPr>
      </w:pPr>
      <w:ins w:id="378" w:author="Nguyễn Trọng Giáp" w:date="2017-12-20T08:45:00Z">
        <w:r w:rsidRPr="00FD44E1">
          <w:rPr>
            <w:noProof/>
            <w:rPrChange w:id="379" w:author="Nguyễn Trọng Giáp" w:date="2017-12-20T08:45:00Z">
              <w:rPr>
                <w:noProof/>
                <w:highlight w:val="yellow"/>
              </w:rPr>
            </w:rPrChange>
          </w:rPr>
          <w:lastRenderedPageBreak/>
          <w:drawing>
            <wp:inline distT="0" distB="0" distL="0" distR="0" wp14:anchorId="3D90761A" wp14:editId="6A0F91D1">
              <wp:extent cx="5577840" cy="3001409"/>
              <wp:effectExtent l="0" t="0" r="3810" b="8890"/>
              <wp:docPr id="9" name="Picture 9" descr="image-1422528045-marterial-desig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1422528045-marterial-design-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001409"/>
                      </a:xfrm>
                      <a:prstGeom prst="rect">
                        <a:avLst/>
                      </a:prstGeom>
                      <a:noFill/>
                      <a:ln>
                        <a:noFill/>
                      </a:ln>
                    </pic:spPr>
                  </pic:pic>
                </a:graphicData>
              </a:graphic>
            </wp:inline>
          </w:drawing>
        </w:r>
      </w:ins>
    </w:p>
    <w:p w14:paraId="6E21EA2B" w14:textId="682BEA88" w:rsidR="00FD44E1" w:rsidRDefault="00FD44E1">
      <w:pPr>
        <w:pStyle w:val="Caption"/>
        <w:spacing w:before="100" w:after="0" w:afterAutospacing="0" w:line="288" w:lineRule="auto"/>
        <w:rPr>
          <w:ins w:id="380" w:author="Nguyễn Trọng Giáp" w:date="2017-12-20T08:46:00Z"/>
          <w:shd w:val="clear" w:color="auto" w:fill="FFFFFF"/>
        </w:rPr>
        <w:pPrChange w:id="381" w:author="Nguyễn Trọng Giáp" w:date="2017-12-20T08:47:00Z">
          <w:pPr>
            <w:pStyle w:val="Caption"/>
          </w:pPr>
        </w:pPrChange>
      </w:pPr>
      <w:bookmarkStart w:id="382" w:name="_Toc501533481"/>
      <w:ins w:id="383" w:author="Nguyễn Trọng Giáp" w:date="2017-12-20T08:46:00Z">
        <w:r>
          <w:t xml:space="preserve">Hình </w:t>
        </w:r>
        <w:r>
          <w:fldChar w:fldCharType="begin"/>
        </w:r>
        <w:r>
          <w:instrText xml:space="preserve"> SEQ Hình \* ARABIC </w:instrText>
        </w:r>
      </w:ins>
      <w:r>
        <w:fldChar w:fldCharType="separate"/>
      </w:r>
      <w:r w:rsidR="007917EC">
        <w:rPr>
          <w:noProof/>
        </w:rPr>
        <w:t>13</w:t>
      </w:r>
      <w:ins w:id="384" w:author="Nguyễn Trọng Giáp" w:date="2017-12-20T08:46:00Z">
        <w:r>
          <w:fldChar w:fldCharType="end"/>
        </w:r>
        <w:r>
          <w:t xml:space="preserve">: </w:t>
        </w:r>
        <w:r w:rsidRPr="00ED6193">
          <w:rPr>
            <w:shd w:val="clear" w:color="auto" w:fill="FFFFFF"/>
          </w:rPr>
          <w:t xml:space="preserve">Material Design - phong cách </w:t>
        </w:r>
        <w:r w:rsidRPr="00346577">
          <w:rPr>
            <w:rPrChange w:id="385" w:author="Nguyễn Trọng Giáp" w:date="2017-12-20T08:46:00Z">
              <w:rPr>
                <w:shd w:val="clear" w:color="auto" w:fill="FFFFFF"/>
              </w:rPr>
            </w:rPrChange>
          </w:rPr>
          <w:t>thiết</w:t>
        </w:r>
        <w:r w:rsidRPr="00ED6193">
          <w:rPr>
            <w:shd w:val="clear" w:color="auto" w:fill="FFFFFF"/>
          </w:rPr>
          <w:t xml:space="preserve"> kế giao diện mới của Google</w:t>
        </w:r>
        <w:bookmarkEnd w:id="382"/>
      </w:ins>
    </w:p>
    <w:p w14:paraId="780D339E" w14:textId="0B7F4E8C" w:rsidR="00346577" w:rsidRPr="00346577" w:rsidRDefault="00346577">
      <w:pPr>
        <w:pStyle w:val="Caption"/>
        <w:spacing w:beforeAutospacing="0" w:after="100" w:line="288" w:lineRule="auto"/>
        <w:rPr>
          <w:ins w:id="386" w:author="Nguyễn Trọng Giáp" w:date="2017-12-20T08:45:00Z"/>
          <w:rPrChange w:id="387" w:author="Nguyễn Trọng Giáp" w:date="2017-12-20T08:46:00Z">
            <w:rPr>
              <w:ins w:id="388" w:author="Nguyễn Trọng Giáp" w:date="2017-12-20T08:45:00Z"/>
              <w:highlight w:val="yellow"/>
              <w:shd w:val="clear" w:color="auto" w:fill="FFFFFF"/>
            </w:rPr>
          </w:rPrChange>
        </w:rPr>
        <w:pPrChange w:id="389" w:author="Nguyễn Trọng Giáp" w:date="2017-12-20T08:47:00Z">
          <w:pPr>
            <w:pStyle w:val="Caption"/>
          </w:pPr>
        </w:pPrChange>
      </w:pPr>
      <w:ins w:id="390" w:author="Nguyễn Trọng Giáp" w:date="2017-12-20T08:46:00Z">
        <w:r w:rsidRPr="00020E20">
          <w:t xml:space="preserve">[Nguồn: </w:t>
        </w:r>
        <w:r>
          <w:t>MaterialIO</w:t>
        </w:r>
        <w:r w:rsidRPr="00020E20">
          <w:t>]</w:t>
        </w:r>
      </w:ins>
    </w:p>
    <w:p w14:paraId="262171CD" w14:textId="77777777" w:rsidR="00FD44E1" w:rsidRPr="00FD44E1" w:rsidRDefault="00FD44E1" w:rsidP="00FD44E1">
      <w:pPr>
        <w:rPr>
          <w:ins w:id="391" w:author="Nguyễn Trọng Giáp" w:date="2017-12-20T08:45:00Z"/>
          <w:i/>
          <w:rPrChange w:id="392" w:author="Nguyễn Trọng Giáp" w:date="2017-12-20T08:45:00Z">
            <w:rPr>
              <w:ins w:id="393" w:author="Nguyễn Trọng Giáp" w:date="2017-12-20T08:45:00Z"/>
              <w:i/>
              <w:highlight w:val="yellow"/>
            </w:rPr>
          </w:rPrChange>
        </w:rPr>
      </w:pPr>
      <w:ins w:id="394" w:author="Nguyễn Trọng Giáp" w:date="2017-12-20T08:45:00Z">
        <w:r w:rsidRPr="00FD44E1">
          <w:rPr>
            <w:i/>
            <w:rPrChange w:id="395" w:author="Nguyễn Trọng Giáp" w:date="2017-12-20T08:45:00Z">
              <w:rPr>
                <w:i/>
                <w:highlight w:val="yellow"/>
              </w:rPr>
            </w:rPrChange>
          </w:rPr>
          <w:t>Đặc điểm của Material Design</w:t>
        </w:r>
      </w:ins>
    </w:p>
    <w:p w14:paraId="6C179AD0" w14:textId="77777777" w:rsidR="00FD44E1" w:rsidRPr="00FD44E1" w:rsidRDefault="00FD44E1" w:rsidP="00FD44E1">
      <w:pPr>
        <w:pStyle w:val="ListParagraph"/>
        <w:numPr>
          <w:ilvl w:val="0"/>
          <w:numId w:val="26"/>
        </w:numPr>
        <w:rPr>
          <w:ins w:id="396" w:author="Nguyễn Trọng Giáp" w:date="2017-12-20T08:45:00Z"/>
          <w:rPrChange w:id="397" w:author="Nguyễn Trọng Giáp" w:date="2017-12-20T08:45:00Z">
            <w:rPr>
              <w:ins w:id="398" w:author="Nguyễn Trọng Giáp" w:date="2017-12-20T08:45:00Z"/>
              <w:highlight w:val="yellow"/>
            </w:rPr>
          </w:rPrChange>
        </w:rPr>
      </w:pPr>
      <w:ins w:id="399" w:author="Nguyễn Trọng Giáp" w:date="2017-12-20T08:45:00Z">
        <w:r w:rsidRPr="00FD44E1">
          <w:rPr>
            <w:rPrChange w:id="400" w:author="Nguyễn Trọng Giáp" w:date="2017-12-20T08:45:00Z">
              <w:rPr>
                <w:highlight w:val="yellow"/>
              </w:rPr>
            </w:rPrChange>
          </w:rPr>
          <w:t>Sử dụng các màu nổi bật, thường có một mảng màu chủ đạo nằm ở cạnh trên ứng dụng.</w:t>
        </w:r>
      </w:ins>
    </w:p>
    <w:p w14:paraId="609B197E" w14:textId="77777777" w:rsidR="00FD44E1" w:rsidRPr="00FD44E1" w:rsidRDefault="00FD44E1" w:rsidP="00FD44E1">
      <w:pPr>
        <w:pStyle w:val="ListParagraph"/>
        <w:numPr>
          <w:ilvl w:val="0"/>
          <w:numId w:val="26"/>
        </w:numPr>
        <w:rPr>
          <w:ins w:id="401" w:author="Nguyễn Trọng Giáp" w:date="2017-12-20T08:45:00Z"/>
          <w:rPrChange w:id="402" w:author="Nguyễn Trọng Giáp" w:date="2017-12-20T08:45:00Z">
            <w:rPr>
              <w:ins w:id="403" w:author="Nguyễn Trọng Giáp" w:date="2017-12-20T08:45:00Z"/>
              <w:highlight w:val="yellow"/>
            </w:rPr>
          </w:rPrChange>
        </w:rPr>
      </w:pPr>
      <w:ins w:id="404" w:author="Nguyễn Trọng Giáp" w:date="2017-12-20T08:45:00Z">
        <w:r w:rsidRPr="00FD44E1">
          <w:rPr>
            <w:rPrChange w:id="405" w:author="Nguyễn Trọng Giáp" w:date="2017-12-20T08:45:00Z">
              <w:rPr>
                <w:highlight w:val="yellow"/>
              </w:rPr>
            </w:rPrChange>
          </w:rPr>
          <w:t>Các biểu tượng phẳng, đơn giản nhưng dễ hiểu.</w:t>
        </w:r>
      </w:ins>
    </w:p>
    <w:p w14:paraId="392DE166" w14:textId="77777777" w:rsidR="00FD44E1" w:rsidRPr="00FD44E1" w:rsidRDefault="00FD44E1" w:rsidP="00FD44E1">
      <w:pPr>
        <w:pStyle w:val="ListParagraph"/>
        <w:numPr>
          <w:ilvl w:val="0"/>
          <w:numId w:val="26"/>
        </w:numPr>
        <w:rPr>
          <w:ins w:id="406" w:author="Nguyễn Trọng Giáp" w:date="2017-12-20T08:45:00Z"/>
          <w:rPrChange w:id="407" w:author="Nguyễn Trọng Giáp" w:date="2017-12-20T08:45:00Z">
            <w:rPr>
              <w:ins w:id="408" w:author="Nguyễn Trọng Giáp" w:date="2017-12-20T08:45:00Z"/>
              <w:highlight w:val="yellow"/>
            </w:rPr>
          </w:rPrChange>
        </w:rPr>
      </w:pPr>
      <w:ins w:id="409" w:author="Nguyễn Trọng Giáp" w:date="2017-12-20T08:45:00Z">
        <w:r w:rsidRPr="00FD44E1">
          <w:rPr>
            <w:rPrChange w:id="410" w:author="Nguyễn Trọng Giáp" w:date="2017-12-20T08:45:00Z">
              <w:rPr>
                <w:highlight w:val="yellow"/>
              </w:rPr>
            </w:rPrChange>
          </w:rPr>
          <w:t>Một số ứng dụng sẽ có một nút tròn to nằm ở góc dưới bên phải, thường có chức năng tạo mới.</w:t>
        </w:r>
      </w:ins>
    </w:p>
    <w:p w14:paraId="302CCBBD" w14:textId="77777777" w:rsidR="00FD44E1" w:rsidRPr="00FD44E1" w:rsidRDefault="00FD44E1" w:rsidP="00FD44E1">
      <w:pPr>
        <w:pStyle w:val="ListParagraph"/>
        <w:numPr>
          <w:ilvl w:val="0"/>
          <w:numId w:val="26"/>
        </w:numPr>
        <w:rPr>
          <w:ins w:id="411" w:author="Nguyễn Trọng Giáp" w:date="2017-12-20T08:45:00Z"/>
          <w:rPrChange w:id="412" w:author="Nguyễn Trọng Giáp" w:date="2017-12-20T08:45:00Z">
            <w:rPr>
              <w:ins w:id="413" w:author="Nguyễn Trọng Giáp" w:date="2017-12-20T08:45:00Z"/>
              <w:highlight w:val="yellow"/>
            </w:rPr>
          </w:rPrChange>
        </w:rPr>
      </w:pPr>
      <w:ins w:id="414" w:author="Nguyễn Trọng Giáp" w:date="2017-12-20T08:45:00Z">
        <w:r w:rsidRPr="00FD44E1">
          <w:rPr>
            <w:rPrChange w:id="415" w:author="Nguyễn Trọng Giáp" w:date="2017-12-20T08:45:00Z">
              <w:rPr>
                <w:highlight w:val="yellow"/>
              </w:rPr>
            </w:rPrChange>
          </w:rPr>
          <w:t>Giao diện phẳng, ít hoặc không có hiệu ứng chuyển màu, có hoặc không có hiệu ứng đổ bóng đen.</w:t>
        </w:r>
      </w:ins>
    </w:p>
    <w:p w14:paraId="4190E8A7" w14:textId="77777777" w:rsidR="00FD44E1" w:rsidRPr="00FD44E1" w:rsidRDefault="00FD44E1" w:rsidP="00FD44E1">
      <w:pPr>
        <w:pStyle w:val="ListParagraph"/>
        <w:numPr>
          <w:ilvl w:val="0"/>
          <w:numId w:val="26"/>
        </w:numPr>
        <w:rPr>
          <w:ins w:id="416" w:author="Nguyễn Trọng Giáp" w:date="2017-12-20T08:45:00Z"/>
          <w:rPrChange w:id="417" w:author="Nguyễn Trọng Giáp" w:date="2017-12-20T08:45:00Z">
            <w:rPr>
              <w:ins w:id="418" w:author="Nguyễn Trọng Giáp" w:date="2017-12-20T08:45:00Z"/>
              <w:highlight w:val="yellow"/>
            </w:rPr>
          </w:rPrChange>
        </w:rPr>
      </w:pPr>
      <w:ins w:id="419" w:author="Nguyễn Trọng Giáp" w:date="2017-12-20T08:45:00Z">
        <w:r w:rsidRPr="00FD44E1">
          <w:rPr>
            <w:rPrChange w:id="420" w:author="Nguyễn Trọng Giáp" w:date="2017-12-20T08:45:00Z">
              <w:rPr>
                <w:highlight w:val="yellow"/>
              </w:rPr>
            </w:rPrChange>
          </w:rPr>
          <w:t>Menu, nút nhấn, chữ viết… có nhiều khoảng cách trắng nên trông thoáng đãng.</w:t>
        </w:r>
      </w:ins>
    </w:p>
    <w:p w14:paraId="6F3A2415" w14:textId="77777777" w:rsidR="00FD44E1" w:rsidRPr="00FD44E1" w:rsidRDefault="00FD44E1" w:rsidP="00FD44E1">
      <w:pPr>
        <w:pStyle w:val="ListParagraph"/>
        <w:numPr>
          <w:ilvl w:val="0"/>
          <w:numId w:val="26"/>
        </w:numPr>
        <w:rPr>
          <w:ins w:id="421" w:author="Nguyễn Trọng Giáp" w:date="2017-12-20T08:45:00Z"/>
          <w:rPrChange w:id="422" w:author="Nguyễn Trọng Giáp" w:date="2017-12-20T08:45:00Z">
            <w:rPr>
              <w:ins w:id="423" w:author="Nguyễn Trọng Giáp" w:date="2017-12-20T08:45:00Z"/>
              <w:highlight w:val="yellow"/>
            </w:rPr>
          </w:rPrChange>
        </w:rPr>
      </w:pPr>
      <w:ins w:id="424" w:author="Nguyễn Trọng Giáp" w:date="2017-12-20T08:45:00Z">
        <w:r w:rsidRPr="00FD44E1">
          <w:rPr>
            <w:rPrChange w:id="425" w:author="Nguyễn Trọng Giáp" w:date="2017-12-20T08:45:00Z">
              <w:rPr>
                <w:highlight w:val="yellow"/>
              </w:rPr>
            </w:rPrChange>
          </w:rPr>
          <w:t>Có các hiệu ứng chuyển động tự nhiên, dễ hiểu, có thể gợi ý cho một tính năng nào đó.</w:t>
        </w:r>
      </w:ins>
    </w:p>
    <w:p w14:paraId="24873C88" w14:textId="77777777" w:rsidR="00FD44E1" w:rsidRPr="00FD44E1" w:rsidRDefault="00FD44E1" w:rsidP="00FD44E1">
      <w:pPr>
        <w:rPr>
          <w:ins w:id="426" w:author="Nguyễn Trọng Giáp" w:date="2017-12-20T08:45:00Z"/>
          <w:i/>
          <w:rPrChange w:id="427" w:author="Nguyễn Trọng Giáp" w:date="2017-12-20T08:45:00Z">
            <w:rPr>
              <w:ins w:id="428" w:author="Nguyễn Trọng Giáp" w:date="2017-12-20T08:45:00Z"/>
              <w:i/>
              <w:highlight w:val="yellow"/>
            </w:rPr>
          </w:rPrChange>
        </w:rPr>
      </w:pPr>
      <w:ins w:id="429" w:author="Nguyễn Trọng Giáp" w:date="2017-12-20T08:45:00Z">
        <w:r w:rsidRPr="00FD44E1">
          <w:rPr>
            <w:i/>
            <w:rPrChange w:id="430" w:author="Nguyễn Trọng Giáp" w:date="2017-12-20T08:45:00Z">
              <w:rPr>
                <w:i/>
                <w:highlight w:val="yellow"/>
              </w:rPr>
            </w:rPrChange>
          </w:rPr>
          <w:t xml:space="preserve">Lợi ích của Material Design </w:t>
        </w:r>
      </w:ins>
    </w:p>
    <w:p w14:paraId="7329ED78" w14:textId="77777777" w:rsidR="00FD44E1" w:rsidRPr="00FD44E1" w:rsidRDefault="00FD44E1" w:rsidP="00FD44E1">
      <w:pPr>
        <w:rPr>
          <w:ins w:id="431" w:author="Nguyễn Trọng Giáp" w:date="2017-12-20T08:45:00Z"/>
          <w:rPrChange w:id="432" w:author="Nguyễn Trọng Giáp" w:date="2017-12-20T08:45:00Z">
            <w:rPr>
              <w:ins w:id="433" w:author="Nguyễn Trọng Giáp" w:date="2017-12-20T08:45:00Z"/>
              <w:highlight w:val="yellow"/>
            </w:rPr>
          </w:rPrChange>
        </w:rPr>
      </w:pPr>
      <w:ins w:id="434" w:author="Nguyễn Trọng Giáp" w:date="2017-12-20T08:45:00Z">
        <w:r w:rsidRPr="00FD44E1">
          <w:rPr>
            <w:rPrChange w:id="435" w:author="Nguyễn Trọng Giáp" w:date="2017-12-20T08:45:00Z">
              <w:rPr>
                <w:highlight w:val="yellow"/>
              </w:rPr>
            </w:rPrChange>
          </w:rPr>
          <w:t>Material Design là một ngôn ngữ được Google tạo ra nhằm “</w:t>
        </w:r>
        <w:r w:rsidRPr="00FD44E1">
          <w:rPr>
            <w:i/>
            <w:rPrChange w:id="436" w:author="Nguyễn Trọng Giáp" w:date="2017-12-20T08:45:00Z">
              <w:rPr>
                <w:i/>
                <w:highlight w:val="yellow"/>
              </w:rPr>
            </w:rPrChange>
          </w:rPr>
          <w:t xml:space="preserve">phát triển một hệ thống nền duy nhất cho phép xây dựng các trải nghiệm đồng bộ giữa nhiều loại và kích thước thiết bị khác nhau. Việc thiết kế cho thiết bị di động được đặt lên hàng đầu, nó còn phải chú trọng đến việc nhập liệu bằng cảm ứng, giọng nói, chuột, bàn phím”. </w:t>
        </w:r>
        <w:r w:rsidRPr="00FD44E1">
          <w:rPr>
            <w:i/>
            <w:vertAlign w:val="superscript"/>
            <w:rPrChange w:id="437" w:author="Nguyễn Trọng Giáp" w:date="2017-12-20T08:45:00Z">
              <w:rPr>
                <w:i/>
                <w:highlight w:val="yellow"/>
                <w:vertAlign w:val="superscript"/>
              </w:rPr>
            </w:rPrChange>
          </w:rPr>
          <w:t>[6]</w:t>
        </w:r>
      </w:ins>
    </w:p>
    <w:p w14:paraId="5CDCFF9C" w14:textId="67B13322" w:rsidR="00D9132F" w:rsidRPr="00D9132F" w:rsidDel="00514F45" w:rsidRDefault="00FD44E1" w:rsidP="000904D7">
      <w:pPr>
        <w:rPr>
          <w:del w:id="438" w:author="Nguyễn Trọng Giáp" w:date="2017-12-20T08:50:00Z"/>
          <w:rPrChange w:id="439" w:author="Nguyễn Trọng Giáp" w:date="2017-12-20T08:44:00Z">
            <w:rPr>
              <w:del w:id="440" w:author="Nguyễn Trọng Giáp" w:date="2017-12-20T08:50:00Z"/>
              <w:rFonts w:cs="Times New Roman"/>
              <w:b/>
              <w:i/>
            </w:rPr>
          </w:rPrChange>
        </w:rPr>
      </w:pPr>
      <w:ins w:id="441" w:author="Nguyễn Trọng Giáp" w:date="2017-12-20T08:45:00Z">
        <w:r w:rsidRPr="00FD44E1">
          <w:rPr>
            <w:rPrChange w:id="442" w:author="Nguyễn Trọng Giáp" w:date="2017-12-20T08:45:00Z">
              <w:rPr>
                <w:highlight w:val="yellow"/>
              </w:rPr>
            </w:rPrChange>
          </w:rPr>
          <w:t>Google muốn mang lại trải nghiệm thống nhất cho người dùng trong hệ sinh thái của hãng. Người dùng cuối như chúng ta sẽ có cảm giác quen thuộc hơn, dành ít thời gian để học hỏi hơn khi sử dụng cùng một app nhưng trên nhiều máy khác nhau. Các lập trình viên thì có thể đảm bảo rằng cách người dùng trải nghiệm app của họ là như nhau không quan trọng thiết bị đang chạy là gì.</w:t>
        </w:r>
      </w:ins>
    </w:p>
    <w:p w14:paraId="22DBA590" w14:textId="77777777" w:rsidR="00762518" w:rsidDel="00514F45" w:rsidRDefault="00762518" w:rsidP="00373FC0">
      <w:pPr>
        <w:rPr>
          <w:del w:id="443" w:author="Nguyễn Trọng Giáp" w:date="2017-12-20T08:50:00Z"/>
          <w:rFonts w:cs="Times New Roman"/>
        </w:rPr>
      </w:pPr>
    </w:p>
    <w:p w14:paraId="4444B76A" w14:textId="2268A055" w:rsidR="00D21BB5" w:rsidRPr="00373FC0" w:rsidRDefault="00D21BB5" w:rsidP="00373FC0">
      <w:pPr>
        <w:rPr>
          <w:rFonts w:cs="Times New Roman"/>
        </w:rPr>
      </w:pPr>
      <w:r w:rsidRPr="00373FC0">
        <w:rPr>
          <w:rFonts w:cs="Times New Roman"/>
        </w:rPr>
        <w:br w:type="page"/>
      </w:r>
    </w:p>
    <w:p w14:paraId="1B3D473C" w14:textId="66A31035" w:rsidR="00D21BB5" w:rsidRPr="008B425F" w:rsidRDefault="00D21BB5" w:rsidP="00D21BB5">
      <w:pPr>
        <w:pStyle w:val="Heading1"/>
        <w:rPr>
          <w:rFonts w:cs="Times New Roman"/>
          <w:color w:val="auto"/>
        </w:rPr>
      </w:pPr>
      <w:bookmarkStart w:id="444" w:name="_Toc501533384"/>
      <w:r w:rsidRPr="008B425F">
        <w:rPr>
          <w:rFonts w:cs="Times New Roman"/>
          <w:color w:val="auto"/>
        </w:rPr>
        <w:lastRenderedPageBreak/>
        <w:t xml:space="preserve">KHẢO SÁT VÀ </w:t>
      </w:r>
      <w:del w:id="445" w:author="Nguyen Nhat Hai" w:date="2017-12-18T08:31:00Z">
        <w:r w:rsidRPr="008B425F" w:rsidDel="00FF49F9">
          <w:rPr>
            <w:rFonts w:cs="Times New Roman"/>
            <w:color w:val="auto"/>
          </w:rPr>
          <w:delText xml:space="preserve">MÔ HÌNH HOÁ </w:delText>
        </w:r>
      </w:del>
      <w:ins w:id="446" w:author="Nguyen Nhat Hai" w:date="2017-12-18T08:32:00Z">
        <w:r w:rsidR="00FF49F9">
          <w:rPr>
            <w:rFonts w:cs="Times New Roman"/>
            <w:color w:val="auto"/>
            <w:lang w:val="vi-VN"/>
          </w:rPr>
          <w:t xml:space="preserve">XÁC </w:t>
        </w:r>
        <w:r w:rsidR="003C0340">
          <w:rPr>
            <w:rFonts w:cs="Times New Roman"/>
            <w:color w:val="auto"/>
            <w:lang w:val="vi-VN"/>
          </w:rPr>
          <w:t xml:space="preserve">ĐỊNH </w:t>
        </w:r>
      </w:ins>
      <w:r w:rsidRPr="008B425F">
        <w:rPr>
          <w:rFonts w:cs="Times New Roman"/>
          <w:color w:val="auto"/>
        </w:rPr>
        <w:t>YÊU CẦU</w:t>
      </w:r>
      <w:ins w:id="447" w:author="Nguyen Nhat Hai" w:date="2017-12-18T08:32:00Z">
        <w:r w:rsidR="003C0340">
          <w:rPr>
            <w:rFonts w:cs="Times New Roman"/>
            <w:color w:val="auto"/>
          </w:rPr>
          <w:t xml:space="preserve"> BÀI TOÁN</w:t>
        </w:r>
      </w:ins>
      <w:bookmarkEnd w:id="444"/>
    </w:p>
    <w:p w14:paraId="1B9FE23A" w14:textId="08B55B73" w:rsidR="00FD0ED9" w:rsidRPr="00FD0ED9" w:rsidRDefault="00D21BB5" w:rsidP="00FD0ED9">
      <w:pPr>
        <w:pStyle w:val="Heading2"/>
        <w:rPr>
          <w:rFonts w:cs="Times New Roman"/>
          <w:color w:val="auto"/>
          <w:lang w:val="vi-VN"/>
        </w:rPr>
      </w:pPr>
      <w:bookmarkStart w:id="448" w:name="_Toc501533385"/>
      <w:r w:rsidRPr="008B425F">
        <w:rPr>
          <w:rFonts w:cs="Times New Roman"/>
          <w:color w:val="auto"/>
          <w:lang w:val="vi-VN"/>
        </w:rPr>
        <w:t xml:space="preserve">Khảo sát </w:t>
      </w:r>
      <w:ins w:id="449" w:author="Nguyen Nhat Hai" w:date="2017-12-18T08:48:00Z">
        <w:r w:rsidR="00A576A9">
          <w:rPr>
            <w:rFonts w:cs="Times New Roman"/>
            <w:color w:val="auto"/>
          </w:rPr>
          <w:t>một số hệ thống hiện có</w:t>
        </w:r>
      </w:ins>
      <w:bookmarkEnd w:id="448"/>
      <w:del w:id="450" w:author="Nguyen Nhat Hai" w:date="2017-12-18T08:48:00Z">
        <w:r w:rsidRPr="008B425F" w:rsidDel="00A576A9">
          <w:rPr>
            <w:rFonts w:cs="Times New Roman"/>
            <w:color w:val="auto"/>
            <w:lang w:val="vi-VN"/>
          </w:rPr>
          <w:delText>nhu cầ</w:delText>
        </w:r>
        <w:r w:rsidR="00FD0ED9" w:rsidDel="00A576A9">
          <w:rPr>
            <w:rFonts w:cs="Times New Roman"/>
            <w:color w:val="auto"/>
          </w:rPr>
          <w:delText>u</w:delText>
        </w:r>
      </w:del>
    </w:p>
    <w:p w14:paraId="069A09AA" w14:textId="42F82A16" w:rsidR="00FD0ED9" w:rsidDel="00A576A9" w:rsidRDefault="00FD0ED9" w:rsidP="00FD0ED9">
      <w:pPr>
        <w:pStyle w:val="Heading3"/>
        <w:rPr>
          <w:del w:id="451" w:author="Nguyen Nhat Hai" w:date="2017-12-18T08:48:00Z"/>
          <w:lang w:val="vi-VN"/>
        </w:rPr>
      </w:pPr>
      <w:bookmarkStart w:id="452" w:name="_Toc501531578"/>
      <w:del w:id="453" w:author="Nguyen Nhat Hai" w:date="2017-12-18T08:48:00Z">
        <w:r w:rsidRPr="00FD0ED9" w:rsidDel="00A576A9">
          <w:rPr>
            <w:lang w:val="vi-VN"/>
          </w:rPr>
          <w:delText xml:space="preserve">Khảo sát </w:delText>
        </w:r>
      </w:del>
      <w:del w:id="454" w:author="Nguyen Nhat Hai" w:date="2017-12-18T08:32:00Z">
        <w:r w:rsidDel="00FC4E56">
          <w:delText>tình hình</w:delText>
        </w:r>
        <w:bookmarkEnd w:id="452"/>
        <w:r w:rsidRPr="00FD0ED9" w:rsidDel="00FC4E56">
          <w:rPr>
            <w:lang w:val="vi-VN"/>
          </w:rPr>
          <w:delText xml:space="preserve"> </w:delText>
        </w:r>
      </w:del>
    </w:p>
    <w:p w14:paraId="5F5A7DE0" w14:textId="1D911BD4" w:rsidR="00FD0ED9" w:rsidRDefault="00EC48FE" w:rsidP="00FD0ED9">
      <w:pPr>
        <w:rPr>
          <w:lang w:val="vi-VN"/>
        </w:rPr>
      </w:pPr>
      <w:r w:rsidRPr="00EC48FE">
        <w:rPr>
          <w:lang w:val="vi-VN"/>
        </w:rPr>
        <w:t>Theo như bài toán đặt ra, hệ thống của chúng ta cần có các chức năng tra cứu, tìm kiếm thông tin về dịch vụ phương tiện giao thông dành cho các tài xế, cũng như các chức năng quản lý dịch vụ đấy dành cho nhà cung cấp. Là môi trường tìm kiếm và trao đổi thông tin giữa hai loại người dùng này.</w:t>
      </w:r>
    </w:p>
    <w:p w14:paraId="3C4147E3" w14:textId="7314E157" w:rsidR="005202B3" w:rsidRPr="005202B3" w:rsidRDefault="005202B3" w:rsidP="00FD0ED9">
      <w:pPr>
        <w:rPr>
          <w:lang w:val="vi-VN"/>
        </w:rPr>
      </w:pPr>
      <w:r w:rsidRPr="005202B3">
        <w:rPr>
          <w:lang w:val="vi-VN"/>
        </w:rPr>
        <w:t>Hiện nay trên thị trường có một số hệ thống/ ứng dụng có chức năng tương tự với yêu cầu bài toán:</w:t>
      </w:r>
    </w:p>
    <w:p w14:paraId="7C2484C3" w14:textId="66E68C20" w:rsidR="005202B3" w:rsidRPr="001D6C9E" w:rsidRDefault="005202B3" w:rsidP="0059127F">
      <w:pPr>
        <w:pStyle w:val="ListParagraph"/>
        <w:numPr>
          <w:ilvl w:val="0"/>
          <w:numId w:val="18"/>
        </w:numPr>
        <w:rPr>
          <w:b/>
          <w:i/>
          <w:lang w:val="vi-VN"/>
        </w:rPr>
      </w:pPr>
      <w:r w:rsidRPr="001D6C9E">
        <w:rPr>
          <w:b/>
          <w:i/>
          <w:lang w:val="vi-VN"/>
        </w:rPr>
        <w:t>iParking:</w:t>
      </w:r>
      <w:r w:rsidRPr="001D6C9E">
        <w:rPr>
          <w:lang w:val="vi-VN"/>
        </w:rPr>
        <w:t xml:space="preserve"> </w:t>
      </w:r>
      <w:r w:rsidR="001D6C9E" w:rsidRPr="001D6C9E">
        <w:rPr>
          <w:lang w:val="vi-VN"/>
        </w:rPr>
        <w:t>Là ứng dụng tìm bãi đỗ xe, cung cấp danh sách các điểm đỗ và số chỗ còn trốn</w:t>
      </w:r>
      <w:ins w:id="455" w:author="Nguyễn Trọng Giáp" w:date="2017-12-20T09:44:00Z">
        <w:r w:rsidR="00E642D2" w:rsidRPr="00FA29B5">
          <w:rPr>
            <w:lang w:val="vi-VN"/>
            <w:rPrChange w:id="456" w:author="Nguyễn Trọng Giáp" w:date="2017-12-20T09:44:00Z">
              <w:rPr/>
            </w:rPrChange>
          </w:rPr>
          <w:t xml:space="preserve">g </w:t>
        </w:r>
      </w:ins>
      <w:r w:rsidR="001D6C9E" w:rsidRPr="001D6C9E">
        <w:rPr>
          <w:lang w:val="vi-VN"/>
        </w:rPr>
        <w:t xml:space="preserve">dành cho tài xế. Tuy nhiên, ứng dụng này chỉ </w:t>
      </w:r>
      <w:r w:rsidR="00C45523" w:rsidRPr="00C45523">
        <w:rPr>
          <w:lang w:val="vi-VN"/>
        </w:rPr>
        <w:t>là</w:t>
      </w:r>
      <w:r w:rsidR="001D6C9E" w:rsidRPr="001D6C9E">
        <w:rPr>
          <w:lang w:val="vi-VN"/>
        </w:rPr>
        <w:t xml:space="preserve"> </w:t>
      </w:r>
      <w:r w:rsidR="001130BE" w:rsidRPr="001130BE">
        <w:rPr>
          <w:lang w:val="vi-VN"/>
        </w:rPr>
        <w:t>ứng dụng thương mại c</w:t>
      </w:r>
      <w:r w:rsidR="001130BE" w:rsidRPr="00C14F58">
        <w:rPr>
          <w:lang w:val="vi-VN"/>
        </w:rPr>
        <w:t xml:space="preserve">ủa </w:t>
      </w:r>
      <w:r w:rsidR="00C45523" w:rsidRPr="00C45523">
        <w:rPr>
          <w:lang w:val="vi-VN"/>
        </w:rPr>
        <w:t>Công ty Khai thác điểm đỗ xe Hà Nội</w:t>
      </w:r>
      <w:r w:rsidR="00777A3F" w:rsidRPr="00777A3F">
        <w:rPr>
          <w:lang w:val="vi-VN"/>
        </w:rPr>
        <w:t>.</w:t>
      </w:r>
    </w:p>
    <w:p w14:paraId="3C35F3B5" w14:textId="77777777" w:rsidR="00B63C78" w:rsidRDefault="001D6C9E" w:rsidP="00B63C78">
      <w:pPr>
        <w:pStyle w:val="ListParagraph"/>
        <w:keepNext/>
        <w:jc w:val="center"/>
      </w:pPr>
      <w:r>
        <w:rPr>
          <w:noProof/>
        </w:rPr>
        <w:drawing>
          <wp:inline distT="0" distB="0" distL="0" distR="0" wp14:anchorId="21FDEC4E" wp14:editId="7685899D">
            <wp:extent cx="4754880" cy="1646428"/>
            <wp:effectExtent l="19050" t="19050" r="266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4880" cy="1646428"/>
                    </a:xfrm>
                    <a:prstGeom prst="rect">
                      <a:avLst/>
                    </a:prstGeom>
                    <a:ln>
                      <a:solidFill>
                        <a:schemeClr val="bg1">
                          <a:lumMod val="75000"/>
                        </a:schemeClr>
                      </a:solidFill>
                    </a:ln>
                  </pic:spPr>
                </pic:pic>
              </a:graphicData>
            </a:graphic>
          </wp:inline>
        </w:drawing>
      </w:r>
    </w:p>
    <w:p w14:paraId="4F0AB647" w14:textId="707F282D" w:rsidR="00253A4A" w:rsidRPr="00253A4A" w:rsidRDefault="00B63C78" w:rsidP="00175494">
      <w:pPr>
        <w:pStyle w:val="Caption"/>
        <w:rPr>
          <w:noProof/>
          <w:rPrChange w:id="457" w:author="Nguyễn Trọng Giáp" w:date="2017-12-20T09:26:00Z">
            <w:rPr>
              <w:b/>
            </w:rPr>
          </w:rPrChange>
        </w:rPr>
      </w:pPr>
      <w:bookmarkStart w:id="458" w:name="_Toc501533482"/>
      <w:r>
        <w:t xml:space="preserve">Hình </w:t>
      </w:r>
      <w:fldSimple w:instr=" SEQ Hình \* ARABIC ">
        <w:r w:rsidR="007917EC">
          <w:rPr>
            <w:noProof/>
          </w:rPr>
          <w:t>14</w:t>
        </w:r>
      </w:fldSimple>
      <w:r>
        <w:rPr>
          <w:noProof/>
        </w:rPr>
        <w:t>: Ứng dụng iParking trên Play Store</w:t>
      </w:r>
      <w:bookmarkEnd w:id="458"/>
    </w:p>
    <w:p w14:paraId="70AE6CFB" w14:textId="5D5B31FC" w:rsidR="001D6C9E" w:rsidRPr="001D6C9E" w:rsidRDefault="005202B3" w:rsidP="0059127F">
      <w:pPr>
        <w:pStyle w:val="ListParagraph"/>
        <w:numPr>
          <w:ilvl w:val="0"/>
          <w:numId w:val="17"/>
        </w:numPr>
        <w:rPr>
          <w:b/>
          <w:i/>
        </w:rPr>
      </w:pPr>
      <w:r w:rsidRPr="005202B3">
        <w:rPr>
          <w:b/>
          <w:i/>
        </w:rPr>
        <w:t xml:space="preserve">PakMe: </w:t>
      </w:r>
      <w:r w:rsidRPr="005202B3">
        <w:t xml:space="preserve">là ứng dụng giúp người dùng tìm kiếm được điểm đỗ xe thuận tiện và gần nhất. </w:t>
      </w:r>
      <w:r w:rsidR="00C14F58">
        <w:t>Giúp</w:t>
      </w:r>
      <w:r w:rsidRPr="005202B3">
        <w:t xml:space="preserve"> </w:t>
      </w:r>
      <w:r w:rsidR="00777A3F">
        <w:t xml:space="preserve">lái xe </w:t>
      </w:r>
      <w:r w:rsidRPr="005202B3">
        <w:t>tìm được điểm đỗ xe ô tô xung quanh vị trí hiện tại hoặc nơi muốn đi đến</w:t>
      </w:r>
      <w:r w:rsidR="00777A3F">
        <w:t>.  Các lái xe còn có thể tự đề xuất các địa điểm lên ứng dụng.</w:t>
      </w:r>
    </w:p>
    <w:p w14:paraId="57CAA944" w14:textId="28C86C18" w:rsidR="007C564A" w:rsidRDefault="001D6C9E" w:rsidP="00175494">
      <w:pPr>
        <w:pStyle w:val="ListParagraph"/>
        <w:keepNext/>
        <w:jc w:val="center"/>
      </w:pPr>
      <w:r>
        <w:rPr>
          <w:noProof/>
        </w:rPr>
        <w:drawing>
          <wp:inline distT="0" distB="0" distL="0" distR="0" wp14:anchorId="7FF063A8" wp14:editId="55209F2F">
            <wp:extent cx="4754880" cy="1596644"/>
            <wp:effectExtent l="19050" t="19050" r="2667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4880" cy="1596644"/>
                    </a:xfrm>
                    <a:prstGeom prst="rect">
                      <a:avLst/>
                    </a:prstGeom>
                    <a:ln>
                      <a:solidFill>
                        <a:schemeClr val="bg1">
                          <a:lumMod val="75000"/>
                        </a:schemeClr>
                      </a:solidFill>
                    </a:ln>
                  </pic:spPr>
                </pic:pic>
              </a:graphicData>
            </a:graphic>
          </wp:inline>
        </w:drawing>
      </w:r>
    </w:p>
    <w:p w14:paraId="76403ED7" w14:textId="24D605F2" w:rsidR="005202B3" w:rsidRDefault="00B63C78" w:rsidP="000B51EC">
      <w:pPr>
        <w:pStyle w:val="Caption"/>
        <w:rPr>
          <w:ins w:id="459" w:author="Nguyễn Trọng Giáp" w:date="2017-12-20T09:40:00Z"/>
          <w:noProof/>
        </w:rPr>
      </w:pPr>
      <w:bookmarkStart w:id="460" w:name="_Toc501533483"/>
      <w:r>
        <w:t xml:space="preserve">Hình </w:t>
      </w:r>
      <w:fldSimple w:instr=" SEQ Hình \* ARABIC ">
        <w:r w:rsidR="007917EC">
          <w:rPr>
            <w:noProof/>
          </w:rPr>
          <w:t>15</w:t>
        </w:r>
      </w:fldSimple>
      <w:r>
        <w:t xml:space="preserve">: </w:t>
      </w:r>
      <w:r>
        <w:rPr>
          <w:noProof/>
        </w:rPr>
        <w:t>Ứng dụng PakMe trên Play Store</w:t>
      </w:r>
      <w:bookmarkEnd w:id="460"/>
    </w:p>
    <w:p w14:paraId="3E2DE488" w14:textId="1D5FA56F" w:rsidR="007C564A" w:rsidRDefault="007C564A" w:rsidP="007C564A">
      <w:pPr>
        <w:pStyle w:val="ListParagraph"/>
        <w:numPr>
          <w:ilvl w:val="0"/>
          <w:numId w:val="17"/>
        </w:numPr>
        <w:spacing w:before="240"/>
        <w:rPr>
          <w:ins w:id="461" w:author="Nguyễn Trọng Giáp" w:date="2017-12-20T09:44:00Z"/>
        </w:rPr>
      </w:pPr>
      <w:ins w:id="462" w:author="Nguyễn Trọng Giáp" w:date="2017-12-20T09:41:00Z">
        <w:r w:rsidRPr="007C564A">
          <w:rPr>
            <w:b/>
            <w:i/>
            <w:rPrChange w:id="463" w:author="Nguyễn Trọng Giáp" w:date="2017-12-20T09:42:00Z">
              <w:rPr/>
            </w:rPrChange>
          </w:rPr>
          <w:t>Free parking</w:t>
        </w:r>
      </w:ins>
      <w:ins w:id="464" w:author="Nguyễn Trọng Giáp" w:date="2017-12-20T09:42:00Z">
        <w:r>
          <w:t xml:space="preserve">: (Tên tiếng việt: </w:t>
        </w:r>
        <w:r>
          <w:rPr>
            <w:i/>
          </w:rPr>
          <w:t xml:space="preserve">Bãi </w:t>
        </w:r>
      </w:ins>
      <w:ins w:id="465" w:author="Nguyễn Trọng Giáp" w:date="2017-12-20T09:48:00Z">
        <w:r w:rsidR="00ED014F">
          <w:rPr>
            <w:i/>
          </w:rPr>
          <w:t>đậu</w:t>
        </w:r>
      </w:ins>
      <w:ins w:id="466" w:author="Nguyễn Trọng Giáp" w:date="2017-12-20T09:42:00Z">
        <w:r>
          <w:rPr>
            <w:i/>
          </w:rPr>
          <w:t xml:space="preserve"> xe miễn phí</w:t>
        </w:r>
        <w:r>
          <w:t xml:space="preserve">) </w:t>
        </w:r>
        <w:r w:rsidRPr="007C564A">
          <w:t xml:space="preserve">là một ứng dụng di động hữu giúp </w:t>
        </w:r>
      </w:ins>
      <w:ins w:id="467" w:author="Nguyễn Trọng Giáp" w:date="2017-12-20T09:43:00Z">
        <w:r w:rsidR="00E642D2">
          <w:t>người dùng</w:t>
        </w:r>
      </w:ins>
      <w:ins w:id="468" w:author="Nguyễn Trọng Giáp" w:date="2017-12-20T09:42:00Z">
        <w:r w:rsidRPr="007C564A">
          <w:t xml:space="preserve"> tìm được chỗ đỗ xe miễn phí hoặc rẻ nhất</w:t>
        </w:r>
      </w:ins>
      <w:ins w:id="469" w:author="Nguyễn Trọng Giáp" w:date="2017-12-20T09:43:00Z">
        <w:r w:rsidR="00E642D2">
          <w:t>,</w:t>
        </w:r>
      </w:ins>
      <w:ins w:id="470" w:author="Nguyễn Trọng Giáp" w:date="2017-12-20T09:42:00Z">
        <w:r w:rsidRPr="007C564A">
          <w:t xml:space="preserve"> gần </w:t>
        </w:r>
      </w:ins>
      <w:ins w:id="471" w:author="Nguyễn Trọng Giáp" w:date="2017-12-20T09:43:00Z">
        <w:r w:rsidR="00E642D2">
          <w:t>người dùng</w:t>
        </w:r>
      </w:ins>
      <w:ins w:id="472" w:author="Nguyễn Trọng Giáp" w:date="2017-12-20T09:42:00Z">
        <w:r w:rsidRPr="007C564A">
          <w:t xml:space="preserve"> nhất hoặc tại địa chỉ cụ thể! Nhờ có sự đóng góp của hàng nghìn người dùng, tìm các bãi đỗ xe miễn phí trên khắp thế giới và tiết kiệm thời gian và tiền </w:t>
        </w:r>
      </w:ins>
      <w:ins w:id="473" w:author="Nguyễn Trọng Giáp" w:date="2017-12-20T09:43:00Z">
        <w:r w:rsidR="00E642D2">
          <w:t>bạc</w:t>
        </w:r>
      </w:ins>
      <w:ins w:id="474" w:author="Nguyễn Trọng Giáp" w:date="2017-12-20T09:42:00Z">
        <w:r w:rsidRPr="007C564A">
          <w:t>!</w:t>
        </w:r>
      </w:ins>
    </w:p>
    <w:p w14:paraId="62C925E3" w14:textId="77777777" w:rsidR="00FA29B5" w:rsidRDefault="00FA29B5">
      <w:pPr>
        <w:pStyle w:val="ListParagraph"/>
        <w:keepNext/>
        <w:spacing w:before="240"/>
        <w:jc w:val="center"/>
        <w:rPr>
          <w:ins w:id="475" w:author="Nguyễn Trọng Giáp" w:date="2017-12-20T09:44:00Z"/>
        </w:rPr>
        <w:pPrChange w:id="476" w:author="Nguyễn Trọng Giáp" w:date="2017-12-20T09:44:00Z">
          <w:pPr>
            <w:pStyle w:val="ListParagraph"/>
            <w:spacing w:before="240"/>
            <w:jc w:val="center"/>
          </w:pPr>
        </w:pPrChange>
      </w:pPr>
      <w:ins w:id="477" w:author="Nguyễn Trọng Giáp" w:date="2017-12-20T09:44:00Z">
        <w:r>
          <w:rPr>
            <w:noProof/>
          </w:rPr>
          <w:lastRenderedPageBreak/>
          <w:drawing>
            <wp:inline distT="0" distB="0" distL="0" distR="0" wp14:anchorId="1CF8D899" wp14:editId="119A1D42">
              <wp:extent cx="4754880" cy="1523790"/>
              <wp:effectExtent l="19050" t="19050" r="2667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4880" cy="1523790"/>
                      </a:xfrm>
                      <a:prstGeom prst="rect">
                        <a:avLst/>
                      </a:prstGeom>
                      <a:ln>
                        <a:solidFill>
                          <a:schemeClr val="bg1">
                            <a:lumMod val="75000"/>
                          </a:schemeClr>
                        </a:solidFill>
                      </a:ln>
                    </pic:spPr>
                  </pic:pic>
                </a:graphicData>
              </a:graphic>
            </wp:inline>
          </w:drawing>
        </w:r>
      </w:ins>
    </w:p>
    <w:p w14:paraId="2880BF0E" w14:textId="035286EF" w:rsidR="0059047D" w:rsidRPr="00175494" w:rsidRDefault="00FA29B5" w:rsidP="00175494">
      <w:pPr>
        <w:pStyle w:val="Caption"/>
        <w:rPr>
          <w:ins w:id="478" w:author="Nguyễn Trọng Giáp" w:date="2017-12-20T09:45:00Z"/>
        </w:rPr>
      </w:pPr>
      <w:bookmarkStart w:id="479" w:name="_Toc501533484"/>
      <w:ins w:id="480" w:author="Nguyễn Trọng Giáp" w:date="2017-12-20T09:44:00Z">
        <w:r>
          <w:t xml:space="preserve">Hình </w:t>
        </w:r>
        <w:r>
          <w:fldChar w:fldCharType="begin"/>
        </w:r>
        <w:r>
          <w:instrText xml:space="preserve"> SEQ Hình \* ARABIC </w:instrText>
        </w:r>
      </w:ins>
      <w:r>
        <w:fldChar w:fldCharType="separate"/>
      </w:r>
      <w:r w:rsidR="007917EC">
        <w:rPr>
          <w:noProof/>
        </w:rPr>
        <w:t>16</w:t>
      </w:r>
      <w:ins w:id="481" w:author="Nguyễn Trọng Giáp" w:date="2017-12-20T09:44:00Z">
        <w:r>
          <w:fldChar w:fldCharType="end"/>
        </w:r>
        <w:r>
          <w:t>: Ứng dụng Free parking trên Play Store</w:t>
        </w:r>
      </w:ins>
      <w:bookmarkEnd w:id="479"/>
    </w:p>
    <w:tbl>
      <w:tblPr>
        <w:tblStyle w:val="PlainTable1"/>
        <w:tblW w:w="0" w:type="auto"/>
        <w:tblInd w:w="85" w:type="dxa"/>
        <w:tblLook w:val="04A0" w:firstRow="1" w:lastRow="0" w:firstColumn="1" w:lastColumn="0" w:noHBand="0" w:noVBand="1"/>
        <w:tblPrChange w:id="482" w:author="Nguyễn Trọng Giáp" w:date="2017-12-20T09:47:00Z">
          <w:tblPr>
            <w:tblStyle w:val="PlainTable1"/>
            <w:tblW w:w="0" w:type="auto"/>
            <w:tblInd w:w="85" w:type="dxa"/>
            <w:tblLook w:val="04A0" w:firstRow="1" w:lastRow="0" w:firstColumn="1" w:lastColumn="0" w:noHBand="0" w:noVBand="1"/>
          </w:tblPr>
        </w:tblPrChange>
      </w:tblPr>
      <w:tblGrid>
        <w:gridCol w:w="810"/>
        <w:gridCol w:w="1800"/>
        <w:gridCol w:w="6030"/>
        <w:tblGridChange w:id="483">
          <w:tblGrid>
            <w:gridCol w:w="990"/>
            <w:gridCol w:w="1620"/>
            <w:gridCol w:w="6079"/>
          </w:tblGrid>
        </w:tblGridChange>
      </w:tblGrid>
      <w:tr w:rsidR="008B1E11" w14:paraId="28BF8F1A" w14:textId="77777777" w:rsidTr="00CC3048">
        <w:trPr>
          <w:cnfStyle w:val="100000000000" w:firstRow="1" w:lastRow="0" w:firstColumn="0" w:lastColumn="0" w:oddVBand="0" w:evenVBand="0" w:oddHBand="0" w:evenHBand="0" w:firstRowFirstColumn="0" w:firstRowLastColumn="0" w:lastRowFirstColumn="0" w:lastRowLastColumn="0"/>
          <w:ins w:id="484" w:author="Nguyễn Trọng Giáp" w:date="2017-12-20T09:45:00Z"/>
        </w:trPr>
        <w:tc>
          <w:tcPr>
            <w:cnfStyle w:val="001000000000" w:firstRow="0" w:lastRow="0" w:firstColumn="1" w:lastColumn="0" w:oddVBand="0" w:evenVBand="0" w:oddHBand="0" w:evenHBand="0" w:firstRowFirstColumn="0" w:firstRowLastColumn="0" w:lastRowFirstColumn="0" w:lastRowLastColumn="0"/>
            <w:tcW w:w="810" w:type="dxa"/>
            <w:tcPrChange w:id="485" w:author="Nguyễn Trọng Giáp" w:date="2017-12-20T09:47:00Z">
              <w:tcPr>
                <w:tcW w:w="990" w:type="dxa"/>
              </w:tcPr>
            </w:tcPrChange>
          </w:tcPr>
          <w:p w14:paraId="61788D2F" w14:textId="77777777" w:rsidR="008B1E11" w:rsidRPr="00B778AA" w:rsidRDefault="008B1E11" w:rsidP="00175494">
            <w:pPr>
              <w:spacing w:before="120" w:beforeAutospacing="0" w:after="120" w:afterAutospacing="0"/>
              <w:jc w:val="center"/>
              <w:cnfStyle w:val="101000000000" w:firstRow="1" w:lastRow="0" w:firstColumn="1" w:lastColumn="0" w:oddVBand="0" w:evenVBand="0" w:oddHBand="0" w:evenHBand="0" w:firstRowFirstColumn="0" w:firstRowLastColumn="0" w:lastRowFirstColumn="0" w:lastRowLastColumn="0"/>
              <w:rPr>
                <w:ins w:id="486" w:author="Nguyễn Trọng Giáp" w:date="2017-12-20T09:45:00Z"/>
              </w:rPr>
            </w:pPr>
            <w:ins w:id="487" w:author="Nguyễn Trọng Giáp" w:date="2017-12-20T09:45:00Z">
              <w:r>
                <w:t>STT</w:t>
              </w:r>
            </w:ins>
          </w:p>
        </w:tc>
        <w:tc>
          <w:tcPr>
            <w:tcW w:w="1800" w:type="dxa"/>
            <w:tcPrChange w:id="488" w:author="Nguyễn Trọng Giáp" w:date="2017-12-20T09:47:00Z">
              <w:tcPr>
                <w:tcW w:w="1620" w:type="dxa"/>
              </w:tcPr>
            </w:tcPrChange>
          </w:tcPr>
          <w:p w14:paraId="68CD1B83" w14:textId="5BC24E42" w:rsidR="008B1E11" w:rsidRPr="00B778AA" w:rsidRDefault="008B1E11" w:rsidP="00175494">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rPr>
                <w:ins w:id="489" w:author="Nguyễn Trọng Giáp" w:date="2017-12-20T09:45:00Z"/>
              </w:rPr>
            </w:pPr>
            <w:ins w:id="490" w:author="Nguyễn Trọng Giáp" w:date="2017-12-20T09:45:00Z">
              <w:r>
                <w:t xml:space="preserve">Tên </w:t>
              </w:r>
            </w:ins>
            <w:ins w:id="491" w:author="Nguyễn Trọng Giáp" w:date="2017-12-20T09:47:00Z">
              <w:r w:rsidR="002C5619">
                <w:t>ứng dụng</w:t>
              </w:r>
            </w:ins>
          </w:p>
        </w:tc>
        <w:tc>
          <w:tcPr>
            <w:tcW w:w="6030" w:type="dxa"/>
            <w:tcPrChange w:id="492" w:author="Nguyễn Trọng Giáp" w:date="2017-12-20T09:47:00Z">
              <w:tcPr>
                <w:tcW w:w="6079" w:type="dxa"/>
              </w:tcPr>
            </w:tcPrChange>
          </w:tcPr>
          <w:p w14:paraId="1FA56FD2" w14:textId="59DFC52D" w:rsidR="008B1E11" w:rsidRPr="00ED6193" w:rsidRDefault="008B1E11" w:rsidP="00175494">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rPr>
                <w:ins w:id="493" w:author="Nguyễn Trọng Giáp" w:date="2017-12-20T09:45:00Z"/>
                <w:b w:val="0"/>
                <w:bCs w:val="0"/>
              </w:rPr>
            </w:pPr>
            <w:ins w:id="494" w:author="Nguyễn Trọng Giáp" w:date="2017-12-20T09:45:00Z">
              <w:r>
                <w:t xml:space="preserve">Các </w:t>
              </w:r>
            </w:ins>
            <w:ins w:id="495" w:author="Nguyễn Trọng Giáp" w:date="2017-12-20T09:47:00Z">
              <w:r w:rsidR="002C5619">
                <w:t>chức năng</w:t>
              </w:r>
            </w:ins>
          </w:p>
        </w:tc>
      </w:tr>
      <w:tr w:rsidR="008B1E11" w:rsidRPr="00ED6193" w14:paraId="60E09ABB" w14:textId="77777777" w:rsidTr="00CC3048">
        <w:trPr>
          <w:cnfStyle w:val="000000100000" w:firstRow="0" w:lastRow="0" w:firstColumn="0" w:lastColumn="0" w:oddVBand="0" w:evenVBand="0" w:oddHBand="1" w:evenHBand="0" w:firstRowFirstColumn="0" w:firstRowLastColumn="0" w:lastRowFirstColumn="0" w:lastRowLastColumn="0"/>
          <w:trHeight w:val="1734"/>
          <w:ins w:id="496" w:author="Nguyễn Trọng Giáp" w:date="2017-12-20T09:45:00Z"/>
          <w:trPrChange w:id="497" w:author="Nguyễn Trọng Giáp" w:date="2017-12-20T09:47:00Z">
            <w:trPr>
              <w:trHeight w:val="1734"/>
            </w:trPr>
          </w:trPrChange>
        </w:trPr>
        <w:tc>
          <w:tcPr>
            <w:cnfStyle w:val="001000000000" w:firstRow="0" w:lastRow="0" w:firstColumn="1" w:lastColumn="0" w:oddVBand="0" w:evenVBand="0" w:oddHBand="0" w:evenHBand="0" w:firstRowFirstColumn="0" w:firstRowLastColumn="0" w:lastRowFirstColumn="0" w:lastRowLastColumn="0"/>
            <w:tcW w:w="810" w:type="dxa"/>
            <w:tcPrChange w:id="498" w:author="Nguyễn Trọng Giáp" w:date="2017-12-20T09:47:00Z">
              <w:tcPr>
                <w:tcW w:w="990" w:type="dxa"/>
              </w:tcPr>
            </w:tcPrChange>
          </w:tcPr>
          <w:p w14:paraId="57E19AAE" w14:textId="77777777" w:rsidR="008B1E11" w:rsidRDefault="008B1E11" w:rsidP="00175494">
            <w:pPr>
              <w:spacing w:before="120" w:beforeAutospacing="0" w:after="120" w:afterAutospacing="0"/>
              <w:jc w:val="center"/>
              <w:cnfStyle w:val="001000100000" w:firstRow="0" w:lastRow="0" w:firstColumn="1" w:lastColumn="0" w:oddVBand="0" w:evenVBand="0" w:oddHBand="1" w:evenHBand="0" w:firstRowFirstColumn="0" w:firstRowLastColumn="0" w:lastRowFirstColumn="0" w:lastRowLastColumn="0"/>
              <w:rPr>
                <w:ins w:id="499" w:author="Nguyễn Trọng Giáp" w:date="2017-12-20T09:45:00Z"/>
              </w:rPr>
            </w:pPr>
            <w:ins w:id="500" w:author="Nguyễn Trọng Giáp" w:date="2017-12-20T09:45:00Z">
              <w:r>
                <w:rPr>
                  <w:b w:val="0"/>
                </w:rPr>
                <w:t>1</w:t>
              </w:r>
            </w:ins>
          </w:p>
        </w:tc>
        <w:tc>
          <w:tcPr>
            <w:tcW w:w="1800" w:type="dxa"/>
            <w:tcPrChange w:id="501" w:author="Nguyễn Trọng Giáp" w:date="2017-12-20T09:47:00Z">
              <w:tcPr>
                <w:tcW w:w="1620" w:type="dxa"/>
              </w:tcPr>
            </w:tcPrChange>
          </w:tcPr>
          <w:p w14:paraId="04F7F4EF" w14:textId="5D2483F8" w:rsidR="008B1E11" w:rsidRDefault="005F32F2" w:rsidP="00175494">
            <w:p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02" w:author="Nguyễn Trọng Giáp" w:date="2017-12-20T09:45:00Z"/>
              </w:rPr>
            </w:pPr>
            <w:ins w:id="503" w:author="Nguyễn Trọng Giáp" w:date="2017-12-20T09:47:00Z">
              <w:r>
                <w:t>iParking</w:t>
              </w:r>
            </w:ins>
          </w:p>
        </w:tc>
        <w:tc>
          <w:tcPr>
            <w:tcW w:w="6030" w:type="dxa"/>
            <w:tcPrChange w:id="504" w:author="Nguyễn Trọng Giáp" w:date="2017-12-20T09:47:00Z">
              <w:tcPr>
                <w:tcW w:w="6079" w:type="dxa"/>
              </w:tcPr>
            </w:tcPrChange>
          </w:tcPr>
          <w:p w14:paraId="2494B688" w14:textId="218FC802" w:rsidR="000B105D" w:rsidRDefault="000B105D" w:rsidP="00175494">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05" w:author="Nguyễn Trọng Giáp" w:date="2017-12-20T09:59:00Z"/>
              </w:rPr>
            </w:pPr>
            <w:ins w:id="506" w:author="Nguyễn Trọng Giáp" w:date="2017-12-20T09:59:00Z">
              <w:r>
                <w:t>Tìm bãi đỗ xe quanh một khu vực</w:t>
              </w:r>
            </w:ins>
          </w:p>
          <w:p w14:paraId="23F8B970" w14:textId="6919D812" w:rsidR="00D609BC" w:rsidRDefault="00D609BC" w:rsidP="00175494">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07" w:author="Nguyễn Trọng Giáp" w:date="2017-12-20T10:00:00Z"/>
              </w:rPr>
            </w:pPr>
            <w:ins w:id="508" w:author="Nguyễn Trọng Giáp" w:date="2017-12-20T09:59:00Z">
              <w:r>
                <w:t>Xem th</w:t>
              </w:r>
            </w:ins>
            <w:ins w:id="509" w:author="Nguyễn Trọng Giáp" w:date="2017-12-20T10:00:00Z">
              <w:r>
                <w:t>ông tin bãi đỗ</w:t>
              </w:r>
            </w:ins>
          </w:p>
          <w:p w14:paraId="1F831191" w14:textId="6D51C80D" w:rsidR="00DE2274" w:rsidRDefault="00DE2274" w:rsidP="00175494">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10" w:author="Nguyễn Trọng Giáp" w:date="2017-12-20T09:59:00Z"/>
              </w:rPr>
            </w:pPr>
            <w:ins w:id="511" w:author="Nguyễn Trọng Giáp" w:date="2017-12-20T10:00:00Z">
              <w:r>
                <w:t>Chỉ đường đi đến bãi đỗ</w:t>
              </w:r>
            </w:ins>
          </w:p>
          <w:p w14:paraId="7B1D50B8" w14:textId="1A6EB7FA" w:rsidR="008B1E11" w:rsidRDefault="000B105D" w:rsidP="00175494">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12" w:author="Nguyễn Trọng Giáp" w:date="2017-12-20T09:58:00Z"/>
              </w:rPr>
            </w:pPr>
            <w:ins w:id="513" w:author="Nguyễn Trọng Giáp" w:date="2017-12-20T09:58:00Z">
              <w:r>
                <w:t>Quản lý lịch sử đỗ xe</w:t>
              </w:r>
            </w:ins>
          </w:p>
          <w:p w14:paraId="40AB4B14" w14:textId="5EEDB018" w:rsidR="000B105D" w:rsidRDefault="000B105D" w:rsidP="00175494">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14" w:author="Nguyễn Trọng Giáp" w:date="2017-12-20T09:58:00Z"/>
              </w:rPr>
            </w:pPr>
            <w:ins w:id="515" w:author="Nguyễn Trọng Giáp" w:date="2017-12-20T09:58:00Z">
              <w:r>
                <w:t>Quản lý xe</w:t>
              </w:r>
            </w:ins>
          </w:p>
          <w:p w14:paraId="73B0F4E2" w14:textId="5C1E3BE6" w:rsidR="000B105D" w:rsidRDefault="000B105D" w:rsidP="000B105D">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16" w:author="Nguyễn Trọng Giáp" w:date="2017-12-20T09:59:00Z"/>
              </w:rPr>
            </w:pPr>
            <w:ins w:id="517" w:author="Nguyễn Trọng Giáp" w:date="2017-12-20T09:58:00Z">
              <w:r>
                <w:t>Thanh toán qua điện thoại</w:t>
              </w:r>
            </w:ins>
          </w:p>
          <w:p w14:paraId="1A9F0070" w14:textId="744AFB8D" w:rsidR="008B1E11" w:rsidRPr="000904D7" w:rsidRDefault="000B105D" w:rsidP="00175494">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18" w:author="Nguyễn Trọng Giáp" w:date="2017-12-20T09:45:00Z"/>
              </w:rPr>
            </w:pPr>
            <w:ins w:id="519" w:author="Nguyễn Trọng Giáp" w:date="2017-12-20T09:59:00Z">
              <w:r>
                <w:t>Quản lý các thẻ thanh toán</w:t>
              </w:r>
            </w:ins>
          </w:p>
        </w:tc>
      </w:tr>
      <w:tr w:rsidR="008B1E11" w:rsidRPr="00ED6193" w14:paraId="58A4885A" w14:textId="77777777" w:rsidTr="00CC3048">
        <w:trPr>
          <w:ins w:id="520" w:author="Nguyễn Trọng Giáp" w:date="2017-12-20T09:45:00Z"/>
        </w:trPr>
        <w:tc>
          <w:tcPr>
            <w:cnfStyle w:val="001000000000" w:firstRow="0" w:lastRow="0" w:firstColumn="1" w:lastColumn="0" w:oddVBand="0" w:evenVBand="0" w:oddHBand="0" w:evenHBand="0" w:firstRowFirstColumn="0" w:firstRowLastColumn="0" w:lastRowFirstColumn="0" w:lastRowLastColumn="0"/>
            <w:tcW w:w="810" w:type="dxa"/>
            <w:tcPrChange w:id="521" w:author="Nguyễn Trọng Giáp" w:date="2017-12-20T09:47:00Z">
              <w:tcPr>
                <w:tcW w:w="990" w:type="dxa"/>
              </w:tcPr>
            </w:tcPrChange>
          </w:tcPr>
          <w:p w14:paraId="239CF42B" w14:textId="77777777" w:rsidR="008B1E11" w:rsidRPr="000904D7" w:rsidRDefault="008B1E11" w:rsidP="00175494">
            <w:pPr>
              <w:spacing w:before="120" w:beforeAutospacing="0" w:after="120" w:afterAutospacing="0"/>
              <w:jc w:val="center"/>
              <w:rPr>
                <w:ins w:id="522" w:author="Nguyễn Trọng Giáp" w:date="2017-12-20T09:45:00Z"/>
              </w:rPr>
            </w:pPr>
            <w:ins w:id="523" w:author="Nguyễn Trọng Giáp" w:date="2017-12-20T09:45:00Z">
              <w:r>
                <w:t>2</w:t>
              </w:r>
            </w:ins>
          </w:p>
        </w:tc>
        <w:tc>
          <w:tcPr>
            <w:tcW w:w="1800" w:type="dxa"/>
            <w:tcPrChange w:id="524" w:author="Nguyễn Trọng Giáp" w:date="2017-12-20T09:47:00Z">
              <w:tcPr>
                <w:tcW w:w="1620" w:type="dxa"/>
              </w:tcPr>
            </w:tcPrChange>
          </w:tcPr>
          <w:p w14:paraId="574FCF3D" w14:textId="3E6BC22D" w:rsidR="008B1E11" w:rsidRPr="000904D7" w:rsidRDefault="005F32F2" w:rsidP="00175494">
            <w:p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ins w:id="525" w:author="Nguyễn Trọng Giáp" w:date="2017-12-20T09:45:00Z"/>
              </w:rPr>
            </w:pPr>
            <w:ins w:id="526" w:author="Nguyễn Trọng Giáp" w:date="2017-12-20T09:47:00Z">
              <w:r>
                <w:t>PakMe</w:t>
              </w:r>
            </w:ins>
          </w:p>
        </w:tc>
        <w:tc>
          <w:tcPr>
            <w:tcW w:w="6030" w:type="dxa"/>
            <w:tcPrChange w:id="527" w:author="Nguyễn Trọng Giáp" w:date="2017-12-20T09:47:00Z">
              <w:tcPr>
                <w:tcW w:w="6079" w:type="dxa"/>
              </w:tcPr>
            </w:tcPrChange>
          </w:tcPr>
          <w:p w14:paraId="2425D18A" w14:textId="0920B1B3" w:rsidR="008B1E11" w:rsidRPr="0007465A" w:rsidRDefault="0007465A" w:rsidP="00DE2274">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ins w:id="528" w:author="Nguyễn Trọng Giáp" w:date="2017-12-20T09:57:00Z"/>
              </w:rPr>
            </w:pPr>
            <w:ins w:id="529" w:author="Nguyễn Trọng Giáp" w:date="2017-12-20T09:56:00Z">
              <w:r w:rsidRPr="00175494">
                <w:t>Tìm b</w:t>
              </w:r>
              <w:r w:rsidRPr="00B76278">
                <w:t xml:space="preserve">ãi đỗ xe xung quanh </w:t>
              </w:r>
            </w:ins>
            <w:ins w:id="530" w:author="Nguyễn Trọng Giáp" w:date="2017-12-20T09:57:00Z">
              <w:r w:rsidRPr="00C0761A">
                <w:t>m</w:t>
              </w:r>
              <w:r w:rsidRPr="00077973">
                <w:t>ột vị trí</w:t>
              </w:r>
            </w:ins>
          </w:p>
          <w:p w14:paraId="0884DFFA" w14:textId="6004B0DB" w:rsidR="0007465A" w:rsidRDefault="0007465A" w:rsidP="00DE2274">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ins w:id="531" w:author="Nguyễn Trọng Giáp" w:date="2017-12-20T10:00:00Z"/>
              </w:rPr>
            </w:pPr>
            <w:ins w:id="532" w:author="Nguyễn Trọng Giáp" w:date="2017-12-20T09:57:00Z">
              <w:r w:rsidRPr="0007465A">
                <w:t>Xem các thông tin bãi đỗ</w:t>
              </w:r>
            </w:ins>
          </w:p>
          <w:p w14:paraId="2F019FBF" w14:textId="431146B8" w:rsidR="00DE2274" w:rsidRPr="0007465A" w:rsidRDefault="00DE2274" w:rsidP="00175494">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ins w:id="533" w:author="Nguyễn Trọng Giáp" w:date="2017-12-20T09:45:00Z"/>
                <w:rPrChange w:id="534" w:author="Nguyễn Trọng Giáp" w:date="2017-12-20T09:57:00Z">
                  <w:rPr>
                    <w:ins w:id="535" w:author="Nguyễn Trọng Giáp" w:date="2017-12-20T09:45:00Z"/>
                    <w:i/>
                  </w:rPr>
                </w:rPrChange>
              </w:rPr>
            </w:pPr>
            <w:ins w:id="536" w:author="Nguyễn Trọng Giáp" w:date="2017-12-20T10:00:00Z">
              <w:r>
                <w:t>Chỉ đường đi đến bãi đỗ</w:t>
              </w:r>
            </w:ins>
          </w:p>
          <w:p w14:paraId="2985875E" w14:textId="76A3F88A" w:rsidR="008B1E11" w:rsidRPr="00175494" w:rsidRDefault="0007465A" w:rsidP="00175494">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ins w:id="537" w:author="Nguyễn Trọng Giáp" w:date="2017-12-20T09:45:00Z"/>
              </w:rPr>
            </w:pPr>
            <w:ins w:id="538" w:author="Nguyễn Trọng Giáp" w:date="2017-12-20T09:56:00Z">
              <w:r w:rsidRPr="00175494">
                <w:t>Nhận</w:t>
              </w:r>
            </w:ins>
            <w:ins w:id="539" w:author="Nguyễn Trọng Giáp" w:date="2017-12-20T09:45:00Z">
              <w:r w:rsidR="008B1E11" w:rsidRPr="0007465A">
                <w:rPr>
                  <w:rPrChange w:id="540" w:author="Nguyễn Trọng Giáp" w:date="2017-12-20T09:57:00Z">
                    <w:rPr>
                      <w:i/>
                    </w:rPr>
                  </w:rPrChange>
                </w:rPr>
                <w:t xml:space="preserve"> thông báo</w:t>
              </w:r>
            </w:ins>
          </w:p>
          <w:p w14:paraId="02A6EB7B" w14:textId="1903E27D" w:rsidR="008B1E11" w:rsidRPr="00ED6193" w:rsidRDefault="007C63A2" w:rsidP="00DE2274">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ins w:id="541" w:author="Nguyễn Trọng Giáp" w:date="2017-12-20T09:45:00Z"/>
                <w:lang w:val="vi-VN"/>
              </w:rPr>
            </w:pPr>
            <w:ins w:id="542" w:author="Nguyễn Trọng Giáp" w:date="2017-12-20T09:55:00Z">
              <w:r w:rsidRPr="00B76278">
                <w:rPr>
                  <w:lang w:val="vi-VN"/>
                </w:rPr>
                <w:t>Ph</w:t>
              </w:r>
              <w:r w:rsidRPr="00B76278">
                <w:t>ản h</w:t>
              </w:r>
              <w:r w:rsidRPr="00C0761A">
                <w:t>ồ</w:t>
              </w:r>
              <w:r w:rsidRPr="00077973">
                <w:t>i cho quản trị</w:t>
              </w:r>
              <w:r w:rsidRPr="0007465A">
                <w:t xml:space="preserve"> viên</w:t>
              </w:r>
            </w:ins>
          </w:p>
        </w:tc>
      </w:tr>
      <w:tr w:rsidR="008B1E11" w14:paraId="0150618A" w14:textId="77777777" w:rsidTr="00CC3048">
        <w:trPr>
          <w:cnfStyle w:val="000000100000" w:firstRow="0" w:lastRow="0" w:firstColumn="0" w:lastColumn="0" w:oddVBand="0" w:evenVBand="0" w:oddHBand="1" w:evenHBand="0" w:firstRowFirstColumn="0" w:firstRowLastColumn="0" w:lastRowFirstColumn="0" w:lastRowLastColumn="0"/>
          <w:ins w:id="543" w:author="Nguyễn Trọng Giáp" w:date="2017-12-20T09:45:00Z"/>
        </w:trPr>
        <w:tc>
          <w:tcPr>
            <w:cnfStyle w:val="001000000000" w:firstRow="0" w:lastRow="0" w:firstColumn="1" w:lastColumn="0" w:oddVBand="0" w:evenVBand="0" w:oddHBand="0" w:evenHBand="0" w:firstRowFirstColumn="0" w:firstRowLastColumn="0" w:lastRowFirstColumn="0" w:lastRowLastColumn="0"/>
            <w:tcW w:w="810" w:type="dxa"/>
            <w:tcPrChange w:id="544" w:author="Nguyễn Trọng Giáp" w:date="2017-12-20T09:47:00Z">
              <w:tcPr>
                <w:tcW w:w="990" w:type="dxa"/>
              </w:tcPr>
            </w:tcPrChange>
          </w:tcPr>
          <w:p w14:paraId="3B0FC727" w14:textId="77777777" w:rsidR="008B1E11" w:rsidRPr="00B778AA" w:rsidRDefault="008B1E11" w:rsidP="00175494">
            <w:pPr>
              <w:spacing w:before="120" w:beforeAutospacing="0" w:after="120" w:afterAutospacing="0" w:line="240" w:lineRule="auto"/>
              <w:jc w:val="center"/>
              <w:cnfStyle w:val="001000100000" w:firstRow="0" w:lastRow="0" w:firstColumn="1" w:lastColumn="0" w:oddVBand="0" w:evenVBand="0" w:oddHBand="1" w:evenHBand="0" w:firstRowFirstColumn="0" w:firstRowLastColumn="0" w:lastRowFirstColumn="0" w:lastRowLastColumn="0"/>
              <w:rPr>
                <w:ins w:id="545" w:author="Nguyễn Trọng Giáp" w:date="2017-12-20T09:45:00Z"/>
                <w:b w:val="0"/>
              </w:rPr>
            </w:pPr>
            <w:ins w:id="546" w:author="Nguyễn Trọng Giáp" w:date="2017-12-20T09:45:00Z">
              <w:r>
                <w:rPr>
                  <w:b w:val="0"/>
                </w:rPr>
                <w:t>3</w:t>
              </w:r>
            </w:ins>
          </w:p>
        </w:tc>
        <w:tc>
          <w:tcPr>
            <w:tcW w:w="1800" w:type="dxa"/>
            <w:tcPrChange w:id="547" w:author="Nguyễn Trọng Giáp" w:date="2017-12-20T09:47:00Z">
              <w:tcPr>
                <w:tcW w:w="1620" w:type="dxa"/>
              </w:tcPr>
            </w:tcPrChange>
          </w:tcPr>
          <w:p w14:paraId="67580792" w14:textId="11EE3C70" w:rsidR="008B1E11" w:rsidRPr="00B778AA" w:rsidRDefault="005F32F2" w:rsidP="00175494">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rPr>
                <w:ins w:id="548" w:author="Nguyễn Trọng Giáp" w:date="2017-12-20T09:45:00Z"/>
              </w:rPr>
            </w:pPr>
            <w:ins w:id="549" w:author="Nguyễn Trọng Giáp" w:date="2017-12-20T09:47:00Z">
              <w:r>
                <w:t>Free parking</w:t>
              </w:r>
            </w:ins>
          </w:p>
        </w:tc>
        <w:tc>
          <w:tcPr>
            <w:tcW w:w="6030" w:type="dxa"/>
            <w:tcPrChange w:id="550" w:author="Nguyễn Trọng Giáp" w:date="2017-12-20T09:47:00Z">
              <w:tcPr>
                <w:tcW w:w="6079" w:type="dxa"/>
              </w:tcPr>
            </w:tcPrChange>
          </w:tcPr>
          <w:p w14:paraId="1855F75D" w14:textId="25592FB8" w:rsidR="008B1E11" w:rsidRDefault="00634CEE" w:rsidP="008B1E11">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51" w:author="Nguyễn Trọng Giáp" w:date="2017-12-20T09:48:00Z"/>
                <w:i/>
              </w:rPr>
            </w:pPr>
            <w:ins w:id="552" w:author="Nguyễn Trọng Giáp" w:date="2017-12-20T09:49:00Z">
              <w:r>
                <w:t>Đăng nhập</w:t>
              </w:r>
            </w:ins>
          </w:p>
          <w:p w14:paraId="71B5D03A" w14:textId="501036D8" w:rsidR="00634CEE" w:rsidRPr="00634CEE" w:rsidRDefault="00634CEE" w:rsidP="00634CEE">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53" w:author="Nguyễn Trọng Giáp" w:date="2017-12-20T09:48:00Z"/>
                <w:rPrChange w:id="554" w:author="Nguyễn Trọng Giáp" w:date="2017-12-20T09:49:00Z">
                  <w:rPr>
                    <w:ins w:id="555" w:author="Nguyễn Trọng Giáp" w:date="2017-12-20T09:48:00Z"/>
                    <w:i/>
                  </w:rPr>
                </w:rPrChange>
              </w:rPr>
            </w:pPr>
            <w:ins w:id="556" w:author="Nguyễn Trọng Giáp" w:date="2017-12-20T09:48:00Z">
              <w:r w:rsidRPr="00634CEE">
                <w:rPr>
                  <w:rPrChange w:id="557" w:author="Nguyễn Trọng Giáp" w:date="2017-12-20T09:49:00Z">
                    <w:rPr>
                      <w:i/>
                    </w:rPr>
                  </w:rPrChange>
                </w:rPr>
                <w:t xml:space="preserve">Tìm </w:t>
              </w:r>
            </w:ins>
            <w:ins w:id="558" w:author="Nguyễn Trọng Giáp" w:date="2017-12-20T10:00:00Z">
              <w:r w:rsidR="00F21BF8">
                <w:t>bãi đỗ xe quanh một vị trí</w:t>
              </w:r>
            </w:ins>
            <w:ins w:id="559" w:author="Nguyễn Trọng Giáp" w:date="2017-12-20T09:48:00Z">
              <w:r w:rsidRPr="00634CEE">
                <w:rPr>
                  <w:rPrChange w:id="560" w:author="Nguyễn Trọng Giáp" w:date="2017-12-20T09:49:00Z">
                    <w:rPr>
                      <w:i/>
                    </w:rPr>
                  </w:rPrChange>
                </w:rPr>
                <w:t xml:space="preserve"> </w:t>
              </w:r>
            </w:ins>
          </w:p>
          <w:p w14:paraId="67023296" w14:textId="6976035F" w:rsidR="00634CEE" w:rsidRPr="00634CEE" w:rsidRDefault="00634CEE" w:rsidP="00634CEE">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61" w:author="Nguyễn Trọng Giáp" w:date="2017-12-20T09:48:00Z"/>
                <w:rPrChange w:id="562" w:author="Nguyễn Trọng Giáp" w:date="2017-12-20T09:49:00Z">
                  <w:rPr>
                    <w:ins w:id="563" w:author="Nguyễn Trọng Giáp" w:date="2017-12-20T09:48:00Z"/>
                    <w:i/>
                  </w:rPr>
                </w:rPrChange>
              </w:rPr>
            </w:pPr>
            <w:ins w:id="564" w:author="Nguyễn Trọng Giáp" w:date="2017-12-20T09:48:00Z">
              <w:r w:rsidRPr="00634CEE">
                <w:rPr>
                  <w:rPrChange w:id="565" w:author="Nguyễn Trọng Giáp" w:date="2017-12-20T09:49:00Z">
                    <w:rPr>
                      <w:i/>
                    </w:rPr>
                  </w:rPrChange>
                </w:rPr>
                <w:t>Báo cáo số chỗ đỗ xe bị thiếu</w:t>
              </w:r>
            </w:ins>
          </w:p>
          <w:p w14:paraId="5A5B8586" w14:textId="4EE60B13" w:rsidR="00634CEE" w:rsidRPr="00634CEE" w:rsidRDefault="00634CEE" w:rsidP="00634CEE">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66" w:author="Nguyễn Trọng Giáp" w:date="2017-12-20T09:48:00Z"/>
                <w:rPrChange w:id="567" w:author="Nguyễn Trọng Giáp" w:date="2017-12-20T09:49:00Z">
                  <w:rPr>
                    <w:ins w:id="568" w:author="Nguyễn Trọng Giáp" w:date="2017-12-20T09:48:00Z"/>
                    <w:i/>
                  </w:rPr>
                </w:rPrChange>
              </w:rPr>
            </w:pPr>
            <w:ins w:id="569" w:author="Nguyễn Trọng Giáp" w:date="2017-12-20T09:48:00Z">
              <w:r w:rsidRPr="00634CEE">
                <w:rPr>
                  <w:rPrChange w:id="570" w:author="Nguyễn Trọng Giáp" w:date="2017-12-20T09:49:00Z">
                    <w:rPr>
                      <w:i/>
                    </w:rPr>
                  </w:rPrChange>
                </w:rPr>
                <w:t>Báo cáo lỗi liên quan đến bãi đậu xe</w:t>
              </w:r>
            </w:ins>
          </w:p>
          <w:p w14:paraId="041E4824" w14:textId="75079400" w:rsidR="00634CEE" w:rsidRPr="00634CEE" w:rsidRDefault="00634CEE" w:rsidP="00634CEE">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71" w:author="Nguyễn Trọng Giáp" w:date="2017-12-20T09:48:00Z"/>
                <w:rPrChange w:id="572" w:author="Nguyễn Trọng Giáp" w:date="2017-12-20T09:49:00Z">
                  <w:rPr>
                    <w:ins w:id="573" w:author="Nguyễn Trọng Giáp" w:date="2017-12-20T09:48:00Z"/>
                    <w:i/>
                  </w:rPr>
                </w:rPrChange>
              </w:rPr>
            </w:pPr>
            <w:ins w:id="574" w:author="Nguyễn Trọng Giáp" w:date="2017-12-20T09:48:00Z">
              <w:r w:rsidRPr="00634CEE">
                <w:rPr>
                  <w:rPrChange w:id="575" w:author="Nguyễn Trọng Giáp" w:date="2017-12-20T09:49:00Z">
                    <w:rPr>
                      <w:i/>
                    </w:rPr>
                  </w:rPrChange>
                </w:rPr>
                <w:t xml:space="preserve">Tìm và điều hướng đến một </w:t>
              </w:r>
            </w:ins>
            <w:ins w:id="576" w:author="Nguyễn Trọng Giáp" w:date="2017-12-20T09:49:00Z">
              <w:r w:rsidR="0042612E">
                <w:t>địa điểm</w:t>
              </w:r>
            </w:ins>
          </w:p>
          <w:p w14:paraId="18C2341E" w14:textId="4C415010" w:rsidR="00634CEE" w:rsidRPr="00634CEE" w:rsidRDefault="00634CEE" w:rsidP="00634CEE">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77" w:author="Nguyễn Trọng Giáp" w:date="2017-12-20T09:48:00Z"/>
                <w:rPrChange w:id="578" w:author="Nguyễn Trọng Giáp" w:date="2017-12-20T09:49:00Z">
                  <w:rPr>
                    <w:ins w:id="579" w:author="Nguyễn Trọng Giáp" w:date="2017-12-20T09:48:00Z"/>
                    <w:i/>
                  </w:rPr>
                </w:rPrChange>
              </w:rPr>
            </w:pPr>
            <w:ins w:id="580" w:author="Nguyễn Trọng Giáp" w:date="2017-12-20T09:48:00Z">
              <w:r w:rsidRPr="00634CEE">
                <w:rPr>
                  <w:rPrChange w:id="581" w:author="Nguyễn Trọng Giáp" w:date="2017-12-20T09:49:00Z">
                    <w:rPr>
                      <w:i/>
                    </w:rPr>
                  </w:rPrChange>
                </w:rPr>
                <w:t>Tự động làm mới các bãi đỗ xe</w:t>
              </w:r>
            </w:ins>
          </w:p>
          <w:p w14:paraId="6D562EB9" w14:textId="28868737" w:rsidR="00634CEE" w:rsidRPr="00634CEE" w:rsidRDefault="00634CEE" w:rsidP="00634CEE">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82" w:author="Nguyễn Trọng Giáp" w:date="2017-12-20T09:48:00Z"/>
                <w:rPrChange w:id="583" w:author="Nguyễn Trọng Giáp" w:date="2017-12-20T09:49:00Z">
                  <w:rPr>
                    <w:ins w:id="584" w:author="Nguyễn Trọng Giáp" w:date="2017-12-20T09:48:00Z"/>
                    <w:i/>
                  </w:rPr>
                </w:rPrChange>
              </w:rPr>
            </w:pPr>
            <w:ins w:id="585" w:author="Nguyễn Trọng Giáp" w:date="2017-12-20T09:48:00Z">
              <w:r w:rsidRPr="00634CEE">
                <w:rPr>
                  <w:rPrChange w:id="586" w:author="Nguyễn Trọng Giáp" w:date="2017-12-20T09:49:00Z">
                    <w:rPr>
                      <w:i/>
                    </w:rPr>
                  </w:rPrChange>
                </w:rPr>
                <w:t>Giao diện đơn giản và trực quan</w:t>
              </w:r>
            </w:ins>
          </w:p>
          <w:p w14:paraId="1E4B6885" w14:textId="5355870D" w:rsidR="00634CEE" w:rsidRPr="00634CEE" w:rsidRDefault="00634CEE" w:rsidP="00634CEE">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87" w:author="Nguyễn Trọng Giáp" w:date="2017-12-20T09:48:00Z"/>
                <w:rPrChange w:id="588" w:author="Nguyễn Trọng Giáp" w:date="2017-12-20T09:49:00Z">
                  <w:rPr>
                    <w:ins w:id="589" w:author="Nguyễn Trọng Giáp" w:date="2017-12-20T09:48:00Z"/>
                    <w:i/>
                  </w:rPr>
                </w:rPrChange>
              </w:rPr>
            </w:pPr>
            <w:ins w:id="590" w:author="Nguyễn Trọng Giáp" w:date="2017-12-20T09:48:00Z">
              <w:r w:rsidRPr="00634CEE">
                <w:rPr>
                  <w:rPrChange w:id="591" w:author="Nguyễn Trọng Giáp" w:date="2017-12-20T09:49:00Z">
                    <w:rPr>
                      <w:i/>
                    </w:rPr>
                  </w:rPrChange>
                </w:rPr>
                <w:t xml:space="preserve">Lưu một bãi đậu xe </w:t>
              </w:r>
            </w:ins>
            <w:ins w:id="592" w:author="Nguyễn Trọng Giáp" w:date="2017-12-20T09:49:00Z">
              <w:r w:rsidR="00310C77">
                <w:t>vào danh sách</w:t>
              </w:r>
            </w:ins>
            <w:ins w:id="593" w:author="Nguyễn Trọng Giáp" w:date="2017-12-20T09:48:00Z">
              <w:r w:rsidRPr="00634CEE">
                <w:rPr>
                  <w:rPrChange w:id="594" w:author="Nguyễn Trọng Giáp" w:date="2017-12-20T09:49:00Z">
                    <w:rPr>
                      <w:i/>
                    </w:rPr>
                  </w:rPrChange>
                </w:rPr>
                <w:t xml:space="preserve"> yêu thích</w:t>
              </w:r>
            </w:ins>
          </w:p>
          <w:p w14:paraId="5DCC4A6F" w14:textId="5EA70363" w:rsidR="00634CEE" w:rsidRPr="00ED6193" w:rsidRDefault="00634CEE" w:rsidP="00175494">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ins w:id="595" w:author="Nguyễn Trọng Giáp" w:date="2017-12-20T09:45:00Z"/>
                <w:i/>
              </w:rPr>
            </w:pPr>
            <w:ins w:id="596" w:author="Nguyễn Trọng Giáp" w:date="2017-12-20T09:48:00Z">
              <w:r w:rsidRPr="00634CEE">
                <w:rPr>
                  <w:rPrChange w:id="597" w:author="Nguyễn Trọng Giáp" w:date="2017-12-20T09:49:00Z">
                    <w:rPr>
                      <w:i/>
                    </w:rPr>
                  </w:rPrChange>
                </w:rPr>
                <w:t xml:space="preserve">Lưu </w:t>
              </w:r>
            </w:ins>
            <w:ins w:id="598" w:author="Nguyễn Trọng Giáp" w:date="2017-12-20T09:50:00Z">
              <w:r w:rsidR="005B2D50">
                <w:t xml:space="preserve">lưu </w:t>
              </w:r>
            </w:ins>
            <w:ins w:id="599" w:author="Nguyễn Trọng Giáp" w:date="2017-12-20T09:48:00Z">
              <w:r w:rsidRPr="00634CEE">
                <w:rPr>
                  <w:rPrChange w:id="600" w:author="Nguyễn Trọng Giáp" w:date="2017-12-20T09:49:00Z">
                    <w:rPr>
                      <w:i/>
                    </w:rPr>
                  </w:rPrChange>
                </w:rPr>
                <w:t>vị trí bất kỳ trên bản đồ</w:t>
              </w:r>
            </w:ins>
          </w:p>
        </w:tc>
      </w:tr>
    </w:tbl>
    <w:p w14:paraId="612A381E" w14:textId="0D6EAA8A" w:rsidR="008B1E11" w:rsidRPr="008B1E11" w:rsidRDefault="008B1E11" w:rsidP="00175494">
      <w:pPr>
        <w:pStyle w:val="Caption"/>
        <w:rPr>
          <w:rPrChange w:id="601" w:author="Nguyễn Trọng Giáp" w:date="2017-12-20T09:45:00Z">
            <w:rPr>
              <w:b/>
            </w:rPr>
          </w:rPrChange>
        </w:rPr>
      </w:pPr>
      <w:bookmarkStart w:id="602" w:name="_Toc501533526"/>
      <w:ins w:id="603" w:author="Nguyễn Trọng Giáp" w:date="2017-12-20T09:46:00Z">
        <w:r>
          <w:t xml:space="preserve">Bảng </w:t>
        </w:r>
        <w:r>
          <w:fldChar w:fldCharType="begin"/>
        </w:r>
        <w:r>
          <w:instrText xml:space="preserve"> SEQ Bảng \* ARABIC </w:instrText>
        </w:r>
      </w:ins>
      <w:r>
        <w:fldChar w:fldCharType="separate"/>
      </w:r>
      <w:r w:rsidR="007917EC">
        <w:rPr>
          <w:noProof/>
        </w:rPr>
        <w:t>2</w:t>
      </w:r>
      <w:ins w:id="604" w:author="Nguyễn Trọng Giáp" w:date="2017-12-20T09:46:00Z">
        <w:r>
          <w:fldChar w:fldCharType="end"/>
        </w:r>
        <w:r>
          <w:t xml:space="preserve">: Bảng chức năng </w:t>
        </w:r>
      </w:ins>
      <w:ins w:id="605" w:author="Nguyễn Trọng Giáp" w:date="2017-12-20T10:04:00Z">
        <w:r w:rsidR="00E31932">
          <w:t>của các</w:t>
        </w:r>
      </w:ins>
      <w:ins w:id="606" w:author="Nguyễn Trọng Giáp" w:date="2017-12-20T09:46:00Z">
        <w:r>
          <w:t xml:space="preserve"> ứng dụng</w:t>
        </w:r>
      </w:ins>
      <w:ins w:id="607" w:author="Nguyễn Trọng Giáp" w:date="2017-12-20T10:04:00Z">
        <w:r w:rsidR="00591D0D">
          <w:t xml:space="preserve"> được</w:t>
        </w:r>
      </w:ins>
      <w:ins w:id="608" w:author="Nguyễn Trọng Giáp" w:date="2017-12-20T09:46:00Z">
        <w:r>
          <w:t xml:space="preserve"> khảo sát</w:t>
        </w:r>
      </w:ins>
      <w:bookmarkEnd w:id="602"/>
    </w:p>
    <w:p w14:paraId="440C88A0" w14:textId="0EED8CE7" w:rsidR="00984A01" w:rsidRPr="00984A01" w:rsidDel="006E5B98" w:rsidRDefault="00984A01" w:rsidP="00777A3F">
      <w:pPr>
        <w:rPr>
          <w:ins w:id="609" w:author="Nguyen Nhat Hai" w:date="2017-12-18T08:34:00Z"/>
          <w:del w:id="610" w:author="Nguyễn Trọng Giáp" w:date="2017-12-20T09:44:00Z"/>
          <w:highlight w:val="yellow"/>
          <w:rPrChange w:id="611" w:author="Nguyen Nhat Hai" w:date="2017-12-18T08:35:00Z">
            <w:rPr>
              <w:ins w:id="612" w:author="Nguyen Nhat Hai" w:date="2017-12-18T08:34:00Z"/>
              <w:del w:id="613" w:author="Nguyễn Trọng Giáp" w:date="2017-12-20T09:44:00Z"/>
            </w:rPr>
          </w:rPrChange>
        </w:rPr>
      </w:pPr>
      <w:ins w:id="614" w:author="Nguyen Nhat Hai" w:date="2017-12-18T08:34:00Z">
        <w:del w:id="615" w:author="Nguyễn Trọng Giáp" w:date="2017-12-20T09:44:00Z">
          <w:r w:rsidRPr="00984A01" w:rsidDel="006E5B98">
            <w:rPr>
              <w:highlight w:val="yellow"/>
              <w:rPrChange w:id="616" w:author="Nguyen Nhat Hai" w:date="2017-12-18T08:35:00Z">
                <w:rPr/>
              </w:rPrChange>
            </w:rPr>
            <w:delText>&lt;cần cho thêm khoảng 2 ứng dụng tương tự nữa&gt;</w:delText>
          </w:r>
        </w:del>
      </w:ins>
    </w:p>
    <w:p w14:paraId="7D80B344" w14:textId="332245A6" w:rsidR="00984A01" w:rsidDel="00E31932" w:rsidRDefault="00984A01" w:rsidP="00777A3F">
      <w:pPr>
        <w:rPr>
          <w:ins w:id="617" w:author="Nguyen Nhat Hai" w:date="2017-12-18T08:34:00Z"/>
          <w:del w:id="618" w:author="Nguyễn Trọng Giáp" w:date="2017-12-20T10:04:00Z"/>
        </w:rPr>
      </w:pPr>
      <w:ins w:id="619" w:author="Nguyen Nhat Hai" w:date="2017-12-18T08:34:00Z">
        <w:del w:id="620" w:author="Nguyễn Trọng Giáp" w:date="2017-12-20T10:04:00Z">
          <w:r w:rsidRPr="00984A01" w:rsidDel="00E31932">
            <w:rPr>
              <w:highlight w:val="yellow"/>
              <w:rPrChange w:id="621" w:author="Nguyen Nhat Hai" w:date="2017-12-18T08:35:00Z">
                <w:rPr/>
              </w:rPrChange>
            </w:rPr>
            <w:delText xml:space="preserve">&lt;kẻ 1 bảng gồm 3 cột: STT, Tên </w:delText>
          </w:r>
        </w:del>
      </w:ins>
      <w:ins w:id="622" w:author="Nguyen Nhat Hai" w:date="2017-12-18T08:35:00Z">
        <w:del w:id="623" w:author="Nguyễn Trọng Giáp" w:date="2017-12-20T10:04:00Z">
          <w:r w:rsidRPr="00984A01" w:rsidDel="00E31932">
            <w:rPr>
              <w:highlight w:val="yellow"/>
              <w:rPrChange w:id="624" w:author="Nguyen Nhat Hai" w:date="2017-12-18T08:35:00Z">
                <w:rPr/>
              </w:rPrChange>
            </w:rPr>
            <w:delText>ứng dụng, các dịch vụ cung cấp&gt;</w:delText>
          </w:r>
        </w:del>
      </w:ins>
      <w:ins w:id="625" w:author="Nguyen Nhat Hai" w:date="2017-12-18T08:34:00Z">
        <w:del w:id="626" w:author="Nguyễn Trọng Giáp" w:date="2017-12-20T10:04:00Z">
          <w:r w:rsidDel="00E31932">
            <w:delText xml:space="preserve"> </w:delText>
          </w:r>
        </w:del>
      </w:ins>
    </w:p>
    <w:p w14:paraId="53965E15" w14:textId="199CFF6A" w:rsidR="00A00EF5" w:rsidRDefault="00777A3F" w:rsidP="00777A3F">
      <w:r w:rsidRPr="00777A3F">
        <w:t xml:space="preserve">Với </w:t>
      </w:r>
      <w:r>
        <w:t xml:space="preserve">ứng dụng được khảo sát ở trên, </w:t>
      </w:r>
      <w:r w:rsidR="00A00EF5">
        <w:t>một số ứng dụng có các chức năng cơ bản khá hoàn thiện. C</w:t>
      </w:r>
      <w:r>
        <w:t xml:space="preserve">ác ứng dụng </w:t>
      </w:r>
      <w:ins w:id="627" w:author="Nguyen Nhat Hai" w:date="2017-12-18T08:35:00Z">
        <w:r w:rsidR="00984A01">
          <w:t xml:space="preserve">này </w:t>
        </w:r>
      </w:ins>
      <w:r>
        <w:t>đa số là dành cho việc cung cấp các thông tin như điểm đỗ xe cho ô tô</w:t>
      </w:r>
      <w:r w:rsidR="00A00EF5">
        <w:t xml:space="preserve">. </w:t>
      </w:r>
      <w:ins w:id="628" w:author="Nguyen Nhat Hai" w:date="2017-12-18T08:35:00Z">
        <w:r w:rsidR="00984A01">
          <w:t>Tuy nhiên, các ứng dụng này c</w:t>
        </w:r>
      </w:ins>
      <w:del w:id="629" w:author="Nguyen Nhat Hai" w:date="2017-12-18T08:35:00Z">
        <w:r w:rsidR="00A00EF5" w:rsidDel="00984A01">
          <w:delText>C</w:delText>
        </w:r>
      </w:del>
      <w:r w:rsidR="00A00EF5">
        <w:t>hưa</w:t>
      </w:r>
      <w:r>
        <w:t xml:space="preserve"> có chức năng cho người dùng </w:t>
      </w:r>
      <w:del w:id="630" w:author="Nguyen Nhat Hai" w:date="2017-12-18T08:35:00Z">
        <w:r w:rsidDel="00984A01">
          <w:delText xml:space="preserve">bên </w:delText>
        </w:r>
      </w:del>
      <w:ins w:id="631" w:author="Nguyen Nhat Hai" w:date="2017-12-18T08:35:00Z">
        <w:r w:rsidR="00984A01">
          <w:t xml:space="preserve">với vai trò là </w:t>
        </w:r>
      </w:ins>
      <w:ins w:id="632" w:author="Nguyen Nhat Hai" w:date="2017-12-18T08:36:00Z">
        <w:r w:rsidR="00984A01">
          <w:t xml:space="preserve">người </w:t>
        </w:r>
      </w:ins>
      <w:r>
        <w:t>cung cấp dịch vụ</w:t>
      </w:r>
      <w:ins w:id="633" w:author="Nguyen Nhat Hai" w:date="2017-12-18T08:36:00Z">
        <w:r w:rsidR="00984A01">
          <w:t>, hoặc một số trường hợp,</w:t>
        </w:r>
      </w:ins>
      <w:del w:id="634" w:author="Nguyen Nhat Hai" w:date="2017-12-18T08:36:00Z">
        <w:r w:rsidR="00A00EF5" w:rsidDel="00984A01">
          <w:delText>,</w:delText>
        </w:r>
      </w:del>
      <w:r w:rsidR="00A00EF5">
        <w:t xml:space="preserve"> </w:t>
      </w:r>
      <w:del w:id="635" w:author="Nguyen Nhat Hai" w:date="2017-12-18T08:36:00Z">
        <w:r w:rsidR="00A00EF5" w:rsidDel="00984A01">
          <w:delText xml:space="preserve">cũng như </w:delText>
        </w:r>
      </w:del>
      <w:r w:rsidR="00A00EF5">
        <w:t xml:space="preserve">vì mục đích thương mại nên </w:t>
      </w:r>
      <w:del w:id="636" w:author="Nguyen Nhat Hai" w:date="2017-12-18T08:36:00Z">
        <w:r w:rsidR="00A00EF5" w:rsidDel="00984A01">
          <w:delText xml:space="preserve">một số ứng dụng </w:delText>
        </w:r>
      </w:del>
      <w:r w:rsidR="00A00EF5">
        <w:t xml:space="preserve">chỉ cung cấp các dịch vụ của </w:t>
      </w:r>
      <w:ins w:id="637" w:author="Nguyen Nhat Hai" w:date="2017-12-18T08:36:00Z">
        <w:r w:rsidR="00984A01">
          <w:t xml:space="preserve">một </w:t>
        </w:r>
      </w:ins>
      <w:r w:rsidR="00A00EF5">
        <w:t>công ty</w:t>
      </w:r>
      <w:del w:id="638" w:author="Nguyen Nhat Hai" w:date="2017-12-18T08:36:00Z">
        <w:r w:rsidR="00A00EF5" w:rsidDel="00984A01">
          <w:delText xml:space="preserve"> đấy</w:delText>
        </w:r>
      </w:del>
      <w:r w:rsidR="00A00EF5">
        <w:t>.</w:t>
      </w:r>
    </w:p>
    <w:p w14:paraId="2C00B99D" w14:textId="1D5C0932" w:rsidR="00777A3F" w:rsidRPr="00777A3F" w:rsidRDefault="00984A01" w:rsidP="00777A3F">
      <w:ins w:id="639" w:author="Nguyen Nhat Hai" w:date="2017-12-18T08:36:00Z">
        <w:r>
          <w:lastRenderedPageBreak/>
          <w:t xml:space="preserve">Qua khảo sát nói trên, </w:t>
        </w:r>
      </w:ins>
      <w:del w:id="640" w:author="Nguyen Nhat Hai" w:date="2017-12-18T08:40:00Z">
        <w:r w:rsidR="00A00EF5" w:rsidDel="007D26B2">
          <w:delText xml:space="preserve">Từ đấy </w:delText>
        </w:r>
      </w:del>
      <w:del w:id="641" w:author="Nguyen Nhat Hai" w:date="2017-12-18T08:43:00Z">
        <w:r w:rsidR="00500B2D" w:rsidDel="002C0E17">
          <w:delText xml:space="preserve">ta </w:delText>
        </w:r>
      </w:del>
      <w:ins w:id="642" w:author="Nguyen Nhat Hai" w:date="2017-12-18T08:43:00Z">
        <w:r w:rsidR="002C0E17">
          <w:t>hệ thống mà sinh viên mong muốn x</w:t>
        </w:r>
      </w:ins>
      <w:ins w:id="643" w:author="Nguyen Nhat Hai" w:date="2017-12-18T08:44:00Z">
        <w:r w:rsidR="002C0E17">
          <w:t xml:space="preserve">ây dựng </w:t>
        </w:r>
      </w:ins>
      <w:del w:id="644" w:author="Nguyen Nhat Hai" w:date="2017-12-18T08:44:00Z">
        <w:r w:rsidR="00500B2D" w:rsidDel="002C0E17">
          <w:delText>thấy</w:delText>
        </w:r>
        <w:r w:rsidR="00A00EF5" w:rsidDel="002C0E17">
          <w:delText xml:space="preserve"> hệ thống </w:delText>
        </w:r>
      </w:del>
      <w:r w:rsidR="00500B2D">
        <w:t xml:space="preserve">cần có </w:t>
      </w:r>
      <w:r w:rsidR="00A00EF5">
        <w:t>chức năng đầy đủ hơn</w:t>
      </w:r>
      <w:ins w:id="645" w:author="Nguyen Nhat Hai" w:date="2017-12-18T08:45:00Z">
        <w:r w:rsidR="00F45DC8">
          <w:t>. Giải pháp đề xuất</w:t>
        </w:r>
      </w:ins>
      <w:del w:id="646" w:author="Nguyen Nhat Hai" w:date="2017-12-18T08:45:00Z">
        <w:r w:rsidR="00A00EF5" w:rsidDel="00F45DC8">
          <w:delText>,</w:delText>
        </w:r>
      </w:del>
      <w:r w:rsidR="00A00EF5">
        <w:t xml:space="preserve"> </w:t>
      </w:r>
      <w:ins w:id="647" w:author="Nguyen Nhat Hai" w:date="2017-12-18T08:42:00Z">
        <w:r w:rsidR="00086027">
          <w:t xml:space="preserve">có thể </w:t>
        </w:r>
      </w:ins>
      <w:ins w:id="648" w:author="Nguyen Nhat Hai" w:date="2017-12-18T08:45:00Z">
        <w:r w:rsidR="00F45DC8">
          <w:t xml:space="preserve">là </w:t>
        </w:r>
      </w:ins>
      <w:r w:rsidR="00A00EF5">
        <w:t xml:space="preserve">tổng hợp các chức năng cơ bản hoàn thiện </w:t>
      </w:r>
      <w:del w:id="649" w:author="Nguyen Nhat Hai" w:date="2017-12-18T08:45:00Z">
        <w:r w:rsidR="00A00EF5" w:rsidDel="00F45DC8">
          <w:delText xml:space="preserve">giữa </w:delText>
        </w:r>
      </w:del>
      <w:ins w:id="650" w:author="Nguyen Nhat Hai" w:date="2017-12-18T08:45:00Z">
        <w:r w:rsidR="00F45DC8">
          <w:t xml:space="preserve">của </w:t>
        </w:r>
      </w:ins>
      <w:r w:rsidR="00A00EF5">
        <w:t>các hệ thống</w:t>
      </w:r>
      <w:r w:rsidR="00500B2D">
        <w:t xml:space="preserve"> trên,</w:t>
      </w:r>
      <w:r w:rsidR="00A00EF5">
        <w:t xml:space="preserve"> đồng thời bổ sung thêm các chức năng mới mà các ứng dụng trên thị trường chưa có.</w:t>
      </w:r>
    </w:p>
    <w:p w14:paraId="7901638B" w14:textId="17944A6D" w:rsidR="00FD0ED9" w:rsidRPr="00FD0ED9" w:rsidDel="00A57CB7" w:rsidRDefault="00FD0ED9">
      <w:pPr>
        <w:pStyle w:val="Heading3"/>
        <w:numPr>
          <w:ilvl w:val="0"/>
          <w:numId w:val="0"/>
        </w:numPr>
        <w:ind w:left="720"/>
        <w:rPr>
          <w:del w:id="651" w:author="Nguyen Nhat Hai" w:date="2017-12-19T09:58:00Z"/>
          <w:lang w:val="vi-VN"/>
        </w:rPr>
        <w:pPrChange w:id="652" w:author="Nguyen Nhat Hai" w:date="2017-12-19T09:57:00Z">
          <w:pPr>
            <w:pStyle w:val="Heading3"/>
          </w:pPr>
        </w:pPrChange>
      </w:pPr>
      <w:moveFromRangeStart w:id="653" w:author="Nguyen Nhat Hai" w:date="2017-12-18T08:47:00Z" w:name="move501350166"/>
      <w:moveFrom w:id="654" w:author="Nguyen Nhat Hai" w:date="2017-12-18T08:47:00Z">
        <w:del w:id="655" w:author="Nguyen Nhat Hai" w:date="2017-12-19T09:58:00Z">
          <w:r w:rsidDel="00A57CB7">
            <w:delText>Chức năng</w:delText>
          </w:r>
          <w:r w:rsidRPr="00FD0ED9" w:rsidDel="00A57CB7">
            <w:rPr>
              <w:lang w:val="vi-VN"/>
            </w:rPr>
            <w:delText xml:space="preserve"> hệ thống</w:delText>
          </w:r>
        </w:del>
      </w:moveFrom>
      <w:bookmarkStart w:id="656" w:name="_Toc501350506"/>
      <w:bookmarkStart w:id="657" w:name="_Toc501441326"/>
      <w:bookmarkStart w:id="658" w:name="_Toc501442323"/>
      <w:bookmarkStart w:id="659" w:name="_Toc501442403"/>
      <w:bookmarkStart w:id="660" w:name="_Toc501528653"/>
      <w:bookmarkStart w:id="661" w:name="_Toc501529053"/>
      <w:bookmarkStart w:id="662" w:name="_Toc501529236"/>
      <w:bookmarkStart w:id="663" w:name="_Toc501529923"/>
      <w:bookmarkStart w:id="664" w:name="_Toc501530039"/>
      <w:bookmarkStart w:id="665" w:name="_Toc501530155"/>
      <w:bookmarkStart w:id="666" w:name="_Toc501530272"/>
      <w:bookmarkStart w:id="667" w:name="_Toc501530389"/>
      <w:bookmarkStart w:id="668" w:name="_Toc501531132"/>
      <w:bookmarkStart w:id="669" w:name="_Toc501531294"/>
      <w:bookmarkStart w:id="670" w:name="_Toc501531408"/>
      <w:bookmarkStart w:id="671" w:name="_Toc501531686"/>
      <w:bookmarkStart w:id="672" w:name="_Toc501531856"/>
      <w:bookmarkStart w:id="673" w:name="_Toc501532098"/>
      <w:bookmarkStart w:id="674" w:name="_Toc501532324"/>
      <w:bookmarkStart w:id="675" w:name="_Toc501532440"/>
      <w:bookmarkStart w:id="676" w:name="_Toc501532555"/>
      <w:bookmarkStart w:id="677" w:name="_Toc501532670"/>
      <w:bookmarkStart w:id="678" w:name="_Toc501532784"/>
      <w:bookmarkStart w:id="679" w:name="_Toc501532897"/>
      <w:bookmarkStart w:id="680" w:name="_Toc501533011"/>
      <w:bookmarkStart w:id="681" w:name="_Toc501533274"/>
      <w:bookmarkStart w:id="682" w:name="_Toc501533386"/>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46C55382" w14:textId="08108FCC" w:rsidR="009036D9" w:rsidRPr="008E636B" w:rsidDel="00A57CB7" w:rsidRDefault="009036D9" w:rsidP="009036D9">
      <w:pPr>
        <w:rPr>
          <w:del w:id="683" w:author="Nguyen Nhat Hai" w:date="2017-12-19T09:58:00Z"/>
          <w:rFonts w:cs="Times New Roman"/>
          <w:lang w:val="vi-VN"/>
        </w:rPr>
      </w:pPr>
      <w:moveFrom w:id="684" w:author="Nguyen Nhat Hai" w:date="2017-12-18T08:47:00Z">
        <w:del w:id="685" w:author="Nguyen Nhat Hai" w:date="2017-12-19T09:58:00Z">
          <w:r w:rsidRPr="008E636B" w:rsidDel="00A57CB7">
            <w:rPr>
              <w:rFonts w:cs="Times New Roman"/>
              <w:lang w:val="vi-VN"/>
            </w:rPr>
            <w:delText>Hệ thống phục vụ cho mục đích tìm kiếm các thông tin dịch vụ dành cho phương tiện giao thông, là hệ thống trung gian giúp người cung cấp dịch vụ và lái xe có thể tìm kiếm thông tin. Dựa vào đó ta thấy hệ thống cần có 3 actor chính:</w:delText>
          </w:r>
        </w:del>
      </w:moveFrom>
      <w:bookmarkStart w:id="686" w:name="_Toc501350507"/>
      <w:bookmarkStart w:id="687" w:name="_Toc501441327"/>
      <w:bookmarkStart w:id="688" w:name="_Toc501442324"/>
      <w:bookmarkStart w:id="689" w:name="_Toc501442404"/>
      <w:bookmarkStart w:id="690" w:name="_Toc501528654"/>
      <w:bookmarkStart w:id="691" w:name="_Toc501529054"/>
      <w:bookmarkStart w:id="692" w:name="_Toc501529237"/>
      <w:bookmarkStart w:id="693" w:name="_Toc501529924"/>
      <w:bookmarkStart w:id="694" w:name="_Toc501530040"/>
      <w:bookmarkStart w:id="695" w:name="_Toc501530156"/>
      <w:bookmarkStart w:id="696" w:name="_Toc501530273"/>
      <w:bookmarkStart w:id="697" w:name="_Toc501530390"/>
      <w:bookmarkStart w:id="698" w:name="_Toc501531133"/>
      <w:bookmarkStart w:id="699" w:name="_Toc501531295"/>
      <w:bookmarkStart w:id="700" w:name="_Toc501531409"/>
      <w:bookmarkStart w:id="701" w:name="_Toc501531687"/>
      <w:bookmarkStart w:id="702" w:name="_Toc501531857"/>
      <w:bookmarkStart w:id="703" w:name="_Toc501532099"/>
      <w:bookmarkStart w:id="704" w:name="_Toc501532325"/>
      <w:bookmarkStart w:id="705" w:name="_Toc501532441"/>
      <w:bookmarkStart w:id="706" w:name="_Toc501532556"/>
      <w:bookmarkStart w:id="707" w:name="_Toc501532671"/>
      <w:bookmarkStart w:id="708" w:name="_Toc501532785"/>
      <w:bookmarkStart w:id="709" w:name="_Toc501532898"/>
      <w:bookmarkStart w:id="710" w:name="_Toc501533012"/>
      <w:bookmarkStart w:id="711" w:name="_Toc501533275"/>
      <w:bookmarkStart w:id="712" w:name="_Toc501533387"/>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14:paraId="1B217061" w14:textId="02ABEA66" w:rsidR="009036D9" w:rsidRPr="008E636B" w:rsidDel="00A57CB7" w:rsidRDefault="009036D9" w:rsidP="009036D9">
      <w:pPr>
        <w:rPr>
          <w:del w:id="713" w:author="Nguyen Nhat Hai" w:date="2017-12-19T09:58:00Z"/>
          <w:rFonts w:cs="Times New Roman"/>
          <w:lang w:val="vi-VN"/>
        </w:rPr>
      </w:pPr>
      <w:moveFrom w:id="714" w:author="Nguyen Nhat Hai" w:date="2017-12-18T08:47:00Z">
        <w:del w:id="715" w:author="Nguyen Nhat Hai" w:date="2017-12-19T09:58:00Z">
          <w:r w:rsidRPr="008E636B" w:rsidDel="00A57CB7">
            <w:rPr>
              <w:rFonts w:cs="Times New Roman"/>
              <w:b/>
              <w:i/>
              <w:lang w:val="vi-VN"/>
            </w:rPr>
            <w:delText>Lái xe:</w:delText>
          </w:r>
          <w:r w:rsidRPr="008E636B" w:rsidDel="00A57CB7">
            <w:rPr>
              <w:rFonts w:cs="Times New Roman"/>
              <w:lang w:val="vi-VN"/>
            </w:rPr>
            <w:delText xml:space="preserve"> Có thể tìm kiếm thông tin danh sách </w:delText>
          </w:r>
          <w:r w:rsidR="00C12DDC" w:rsidRPr="00C12DDC" w:rsidDel="00A57CB7">
            <w:rPr>
              <w:rFonts w:cs="Times New Roman"/>
              <w:lang w:val="vi-VN"/>
            </w:rPr>
            <w:delText>các dịch vụ</w:delText>
          </w:r>
          <w:r w:rsidR="006B67DD" w:rsidRPr="008E636B" w:rsidDel="00A57CB7">
            <w:rPr>
              <w:rFonts w:cs="Times New Roman"/>
              <w:lang w:val="vi-VN"/>
            </w:rPr>
            <w:delText>, q</w:delText>
          </w:r>
          <w:r w:rsidRPr="008E636B" w:rsidDel="00A57CB7">
            <w:rPr>
              <w:rFonts w:cs="Times New Roman"/>
              <w:lang w:val="vi-VN"/>
            </w:rPr>
            <w:delText xml:space="preserve">uản lý thông tin phương tiện của mình để có thể dễ dàng cung cấp </w:delText>
          </w:r>
          <w:r w:rsidR="008D4879" w:rsidRPr="008E636B" w:rsidDel="00A57CB7">
            <w:rPr>
              <w:rFonts w:cs="Times New Roman"/>
              <w:lang w:val="vi-VN"/>
            </w:rPr>
            <w:delText>chung</w:delText>
          </w:r>
          <w:r w:rsidRPr="008E636B" w:rsidDel="00A57CB7">
            <w:rPr>
              <w:rFonts w:cs="Times New Roman"/>
              <w:lang w:val="vi-VN"/>
            </w:rPr>
            <w:delText xml:space="preserve"> cho nhà cung cấp. Bên cạnh đó, hệ thống cũng cần cho phép lái xe xem lại lịch sử đã </w:delText>
          </w:r>
          <w:r w:rsidR="006B67DD" w:rsidRPr="008E636B" w:rsidDel="00A57CB7">
            <w:rPr>
              <w:rFonts w:cs="Times New Roman"/>
              <w:lang w:val="vi-VN"/>
            </w:rPr>
            <w:delText>xem</w:delText>
          </w:r>
          <w:r w:rsidRPr="008E636B" w:rsidDel="00A57CB7">
            <w:rPr>
              <w:rFonts w:cs="Times New Roman"/>
              <w:lang w:val="vi-VN"/>
            </w:rPr>
            <w:delText xml:space="preserve">. Nếu các địa điểm thường xuyên đến, lái xe có thể thêm chúng vào danh sách note (tag) của mình. Các kết quả của địa điểm sẽ được hiển thị chọn lọc trên bản đồ để các lái xe dễ dàng hình dung. Khi chọn một </w:delText>
          </w:r>
          <w:r w:rsidR="00C12DDC" w:rsidRPr="00C12DDC" w:rsidDel="00A57CB7">
            <w:rPr>
              <w:rFonts w:cs="Times New Roman"/>
              <w:lang w:val="vi-VN"/>
            </w:rPr>
            <w:delText>dịch vụ</w:delText>
          </w:r>
          <w:r w:rsidRPr="008E636B" w:rsidDel="00A57CB7">
            <w:rPr>
              <w:rFonts w:cs="Times New Roman"/>
              <w:lang w:val="vi-VN"/>
            </w:rPr>
            <w:delText>, hệ thống đưa ra gợi ý đường đi từ địa điểm hiện tại đến vị trí địa điểm đấy. Lái xe có thể đề xuất các thông tin địa điểm mà chưa có trên hệ thống.</w:delText>
          </w:r>
        </w:del>
      </w:moveFrom>
      <w:bookmarkStart w:id="716" w:name="_Toc501350508"/>
      <w:bookmarkStart w:id="717" w:name="_Toc501441328"/>
      <w:bookmarkStart w:id="718" w:name="_Toc501442325"/>
      <w:bookmarkStart w:id="719" w:name="_Toc501442405"/>
      <w:bookmarkStart w:id="720" w:name="_Toc501528655"/>
      <w:bookmarkStart w:id="721" w:name="_Toc501529055"/>
      <w:bookmarkStart w:id="722" w:name="_Toc501529238"/>
      <w:bookmarkStart w:id="723" w:name="_Toc501529925"/>
      <w:bookmarkStart w:id="724" w:name="_Toc501530041"/>
      <w:bookmarkStart w:id="725" w:name="_Toc501530157"/>
      <w:bookmarkStart w:id="726" w:name="_Toc501530274"/>
      <w:bookmarkStart w:id="727" w:name="_Toc501530391"/>
      <w:bookmarkStart w:id="728" w:name="_Toc501531134"/>
      <w:bookmarkStart w:id="729" w:name="_Toc501531296"/>
      <w:bookmarkStart w:id="730" w:name="_Toc501531410"/>
      <w:bookmarkStart w:id="731" w:name="_Toc501531688"/>
      <w:bookmarkStart w:id="732" w:name="_Toc501531858"/>
      <w:bookmarkStart w:id="733" w:name="_Toc501532100"/>
      <w:bookmarkStart w:id="734" w:name="_Toc501532326"/>
      <w:bookmarkStart w:id="735" w:name="_Toc501532442"/>
      <w:bookmarkStart w:id="736" w:name="_Toc501532557"/>
      <w:bookmarkStart w:id="737" w:name="_Toc501532672"/>
      <w:bookmarkStart w:id="738" w:name="_Toc501532786"/>
      <w:bookmarkStart w:id="739" w:name="_Toc501532899"/>
      <w:bookmarkStart w:id="740" w:name="_Toc501533013"/>
      <w:bookmarkStart w:id="741" w:name="_Toc501533276"/>
      <w:bookmarkStart w:id="742" w:name="_Toc501533388"/>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6CE0FE05" w14:textId="66D0B486" w:rsidR="009036D9" w:rsidRPr="008E636B" w:rsidDel="00A57CB7" w:rsidRDefault="009036D9" w:rsidP="009036D9">
      <w:pPr>
        <w:rPr>
          <w:del w:id="743" w:author="Nguyen Nhat Hai" w:date="2017-12-19T09:58:00Z"/>
          <w:rFonts w:cs="Times New Roman"/>
          <w:lang w:val="vi-VN"/>
        </w:rPr>
      </w:pPr>
      <w:moveFrom w:id="744" w:author="Nguyen Nhat Hai" w:date="2017-12-18T08:47:00Z">
        <w:del w:id="745" w:author="Nguyen Nhat Hai" w:date="2017-12-19T09:58:00Z">
          <w:r w:rsidRPr="008E636B" w:rsidDel="00A57CB7">
            <w:rPr>
              <w:rFonts w:cs="Times New Roman"/>
              <w:b/>
              <w:i/>
              <w:lang w:val="vi-VN"/>
            </w:rPr>
            <w:delText xml:space="preserve">Nhà cung cấp: </w:delText>
          </w:r>
          <w:r w:rsidRPr="008E636B" w:rsidDel="00A57CB7">
            <w:rPr>
              <w:rFonts w:cs="Times New Roman"/>
              <w:lang w:val="vi-VN"/>
            </w:rPr>
            <w:delText>Có thể quản lý</w:delText>
          </w:r>
          <w:r w:rsidR="00C12DDC" w:rsidRPr="00C12DDC" w:rsidDel="00A57CB7">
            <w:rPr>
              <w:rFonts w:cs="Times New Roman"/>
              <w:lang w:val="vi-VN"/>
            </w:rPr>
            <w:delText xml:space="preserve"> danh sách </w:delText>
          </w:r>
          <w:r w:rsidR="0085396B" w:rsidRPr="00C12DDC" w:rsidDel="00A57CB7">
            <w:rPr>
              <w:rFonts w:cs="Times New Roman"/>
              <w:lang w:val="vi-VN"/>
            </w:rPr>
            <w:delText>dịch vụ của mình</w:delText>
          </w:r>
          <w:r w:rsidRPr="008E636B" w:rsidDel="00A57CB7">
            <w:rPr>
              <w:rFonts w:cs="Times New Roman"/>
              <w:lang w:val="vi-VN"/>
            </w:rPr>
            <w:delText>.</w:delText>
          </w:r>
        </w:del>
      </w:moveFrom>
      <w:bookmarkStart w:id="746" w:name="_Toc501350509"/>
      <w:bookmarkStart w:id="747" w:name="_Toc501441329"/>
      <w:bookmarkStart w:id="748" w:name="_Toc501442326"/>
      <w:bookmarkStart w:id="749" w:name="_Toc501442406"/>
      <w:bookmarkStart w:id="750" w:name="_Toc501528656"/>
      <w:bookmarkStart w:id="751" w:name="_Toc501529056"/>
      <w:bookmarkStart w:id="752" w:name="_Toc501529239"/>
      <w:bookmarkStart w:id="753" w:name="_Toc501529926"/>
      <w:bookmarkStart w:id="754" w:name="_Toc501530042"/>
      <w:bookmarkStart w:id="755" w:name="_Toc501530158"/>
      <w:bookmarkStart w:id="756" w:name="_Toc501530275"/>
      <w:bookmarkStart w:id="757" w:name="_Toc501530392"/>
      <w:bookmarkStart w:id="758" w:name="_Toc501531135"/>
      <w:bookmarkStart w:id="759" w:name="_Toc501531297"/>
      <w:bookmarkStart w:id="760" w:name="_Toc501531411"/>
      <w:bookmarkStart w:id="761" w:name="_Toc501531689"/>
      <w:bookmarkStart w:id="762" w:name="_Toc501531859"/>
      <w:bookmarkStart w:id="763" w:name="_Toc501532101"/>
      <w:bookmarkStart w:id="764" w:name="_Toc501532327"/>
      <w:bookmarkStart w:id="765" w:name="_Toc501532443"/>
      <w:bookmarkStart w:id="766" w:name="_Toc501532558"/>
      <w:bookmarkStart w:id="767" w:name="_Toc501532673"/>
      <w:bookmarkStart w:id="768" w:name="_Toc501532787"/>
      <w:bookmarkStart w:id="769" w:name="_Toc501532900"/>
      <w:bookmarkStart w:id="770" w:name="_Toc501533014"/>
      <w:bookmarkStart w:id="771" w:name="_Toc501533277"/>
      <w:bookmarkStart w:id="772" w:name="_Toc501533389"/>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0E7DFC48" w14:textId="57E27B3E" w:rsidR="009036D9" w:rsidRPr="008E636B" w:rsidDel="00A57CB7" w:rsidRDefault="009036D9" w:rsidP="009036D9">
      <w:pPr>
        <w:rPr>
          <w:del w:id="773" w:author="Nguyen Nhat Hai" w:date="2017-12-19T09:58:00Z"/>
          <w:rFonts w:cs="Times New Roman"/>
          <w:lang w:val="vi-VN"/>
        </w:rPr>
      </w:pPr>
      <w:moveFrom w:id="774" w:author="Nguyen Nhat Hai" w:date="2017-12-18T08:47:00Z">
        <w:del w:id="775" w:author="Nguyen Nhat Hai" w:date="2017-12-19T09:58:00Z">
          <w:r w:rsidRPr="008E636B" w:rsidDel="00A57CB7">
            <w:rPr>
              <w:rFonts w:cs="Times New Roman"/>
              <w:lang w:val="vi-VN"/>
            </w:rPr>
            <w:delText>Cả lái xe và nhà cung cấp có thể nhận thông báo cũng như gửi thư đến quản trị viên và đểu có thể quản lý thông tin cá nhân của mình.</w:delText>
          </w:r>
        </w:del>
      </w:moveFrom>
      <w:bookmarkStart w:id="776" w:name="_Toc501350510"/>
      <w:bookmarkStart w:id="777" w:name="_Toc501441330"/>
      <w:bookmarkStart w:id="778" w:name="_Toc501442327"/>
      <w:bookmarkStart w:id="779" w:name="_Toc501442407"/>
      <w:bookmarkStart w:id="780" w:name="_Toc501528657"/>
      <w:bookmarkStart w:id="781" w:name="_Toc501529057"/>
      <w:bookmarkStart w:id="782" w:name="_Toc501529240"/>
      <w:bookmarkStart w:id="783" w:name="_Toc501529927"/>
      <w:bookmarkStart w:id="784" w:name="_Toc501530043"/>
      <w:bookmarkStart w:id="785" w:name="_Toc501530159"/>
      <w:bookmarkStart w:id="786" w:name="_Toc501530276"/>
      <w:bookmarkStart w:id="787" w:name="_Toc501530393"/>
      <w:bookmarkStart w:id="788" w:name="_Toc501531136"/>
      <w:bookmarkStart w:id="789" w:name="_Toc501531298"/>
      <w:bookmarkStart w:id="790" w:name="_Toc501531412"/>
      <w:bookmarkStart w:id="791" w:name="_Toc501531690"/>
      <w:bookmarkStart w:id="792" w:name="_Toc501531860"/>
      <w:bookmarkStart w:id="793" w:name="_Toc501532102"/>
      <w:bookmarkStart w:id="794" w:name="_Toc501532328"/>
      <w:bookmarkStart w:id="795" w:name="_Toc501532444"/>
      <w:bookmarkStart w:id="796" w:name="_Toc501532559"/>
      <w:bookmarkStart w:id="797" w:name="_Toc501532674"/>
      <w:bookmarkStart w:id="798" w:name="_Toc501532788"/>
      <w:bookmarkStart w:id="799" w:name="_Toc501532901"/>
      <w:bookmarkStart w:id="800" w:name="_Toc501533015"/>
      <w:bookmarkStart w:id="801" w:name="_Toc501533278"/>
      <w:bookmarkStart w:id="802" w:name="_Toc501533390"/>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14:paraId="3041CBAC" w14:textId="51755A6C" w:rsidR="009036D9" w:rsidRPr="008E636B" w:rsidDel="00A57CB7" w:rsidRDefault="009036D9" w:rsidP="009036D9">
      <w:pPr>
        <w:rPr>
          <w:del w:id="803" w:author="Nguyen Nhat Hai" w:date="2017-12-19T09:58:00Z"/>
          <w:rFonts w:cs="Times New Roman"/>
          <w:lang w:val="vi-VN"/>
        </w:rPr>
      </w:pPr>
      <w:moveFrom w:id="804" w:author="Nguyen Nhat Hai" w:date="2017-12-18T08:47:00Z">
        <w:del w:id="805" w:author="Nguyen Nhat Hai" w:date="2017-12-19T09:58:00Z">
          <w:r w:rsidRPr="008E636B" w:rsidDel="00A57CB7">
            <w:rPr>
              <w:rFonts w:cs="Times New Roman"/>
              <w:b/>
              <w:i/>
              <w:lang w:val="vi-VN"/>
            </w:rPr>
            <w:delText>Quản trị viên:</w:delText>
          </w:r>
          <w:r w:rsidRPr="008E636B" w:rsidDel="00A57CB7">
            <w:rPr>
              <w:rFonts w:cs="Times New Roman"/>
              <w:lang w:val="vi-VN"/>
            </w:rPr>
            <w:delText xml:space="preserve">  </w:delText>
          </w:r>
          <w:r w:rsidR="004033B2" w:rsidRPr="008E636B" w:rsidDel="00A57CB7">
            <w:rPr>
              <w:rFonts w:cs="Times New Roman"/>
              <w:lang w:val="vi-VN"/>
            </w:rPr>
            <w:delText>Quản trị viên sẽ có thể</w:delText>
          </w:r>
          <w:r w:rsidRPr="008E636B" w:rsidDel="00A57CB7">
            <w:rPr>
              <w:rFonts w:cs="Times New Roman"/>
              <w:lang w:val="vi-VN"/>
            </w:rPr>
            <w:delText xml:space="preserve"> quản trị người </w:delText>
          </w:r>
          <w:r w:rsidR="00F62E28" w:rsidRPr="00F62E28" w:rsidDel="00A57CB7">
            <w:rPr>
              <w:rFonts w:cs="Times New Roman"/>
              <w:lang w:val="vi-VN"/>
            </w:rPr>
            <w:delText xml:space="preserve">dùng </w:delText>
          </w:r>
          <w:r w:rsidR="004033B2" w:rsidRPr="008E636B" w:rsidDel="00A57CB7">
            <w:rPr>
              <w:rFonts w:cs="Times New Roman"/>
              <w:lang w:val="vi-VN"/>
            </w:rPr>
            <w:delText>và</w:delText>
          </w:r>
          <w:r w:rsidRPr="008E636B" w:rsidDel="00A57CB7">
            <w:rPr>
              <w:rFonts w:cs="Times New Roman"/>
              <w:lang w:val="vi-VN"/>
            </w:rPr>
            <w:delText xml:space="preserve"> thông tin </w:delText>
          </w:r>
          <w:r w:rsidR="00F62E28" w:rsidRPr="00F62E28" w:rsidDel="00A57CB7">
            <w:rPr>
              <w:rFonts w:cs="Times New Roman"/>
              <w:lang w:val="vi-VN"/>
            </w:rPr>
            <w:delText>dịch vụ</w:delText>
          </w:r>
          <w:r w:rsidRPr="008E636B" w:rsidDel="00A57CB7">
            <w:rPr>
              <w:rFonts w:cs="Times New Roman"/>
              <w:lang w:val="vi-VN"/>
            </w:rPr>
            <w:delText xml:space="preserve"> </w:delText>
          </w:r>
          <w:r w:rsidR="004033B2" w:rsidRPr="008E636B" w:rsidDel="00A57CB7">
            <w:rPr>
              <w:rFonts w:cs="Times New Roman"/>
              <w:lang w:val="vi-VN"/>
            </w:rPr>
            <w:delText>của</w:delText>
          </w:r>
          <w:r w:rsidRPr="008E636B" w:rsidDel="00A57CB7">
            <w:rPr>
              <w:rFonts w:cs="Times New Roman"/>
              <w:lang w:val="vi-VN"/>
            </w:rPr>
            <w:delText xml:space="preserve"> </w:delText>
          </w:r>
          <w:r w:rsidR="004033B2" w:rsidRPr="008E636B" w:rsidDel="00A57CB7">
            <w:rPr>
              <w:rFonts w:cs="Times New Roman"/>
              <w:lang w:val="vi-VN"/>
            </w:rPr>
            <w:delText>nhà cung cấp</w:delText>
          </w:r>
          <w:r w:rsidRPr="008E636B" w:rsidDel="00A57CB7">
            <w:rPr>
              <w:rFonts w:cs="Times New Roman"/>
              <w:lang w:val="vi-VN"/>
            </w:rPr>
            <w:delText>. Khi có một số vấn đề cần được thông báo cho người dùng, quản trị viên có thể gửi thông bá</w:delText>
          </w:r>
          <w:r w:rsidR="00F62E28" w:rsidRPr="00362C2A" w:rsidDel="00A57CB7">
            <w:rPr>
              <w:rFonts w:cs="Times New Roman"/>
              <w:lang w:val="vi-VN"/>
            </w:rPr>
            <w:delText>o</w:delText>
          </w:r>
          <w:r w:rsidR="00362C2A" w:rsidRPr="00362C2A" w:rsidDel="00A57CB7">
            <w:rPr>
              <w:rFonts w:cs="Times New Roman"/>
              <w:lang w:val="vi-VN"/>
            </w:rPr>
            <w:delText xml:space="preserve"> đến h</w:delText>
          </w:r>
          <w:r w:rsidR="00362C2A" w:rsidRPr="0085396B" w:rsidDel="00A57CB7">
            <w:rPr>
              <w:rFonts w:cs="Times New Roman"/>
              <w:lang w:val="vi-VN"/>
            </w:rPr>
            <w:delText>ọ</w:delText>
          </w:r>
          <w:r w:rsidRPr="008E636B" w:rsidDel="00A57CB7">
            <w:rPr>
              <w:rFonts w:cs="Times New Roman"/>
              <w:lang w:val="vi-VN"/>
            </w:rPr>
            <w:delText>.</w:delText>
          </w:r>
        </w:del>
      </w:moveFrom>
      <w:bookmarkStart w:id="806" w:name="_Toc501350511"/>
      <w:bookmarkStart w:id="807" w:name="_Toc501441331"/>
      <w:bookmarkStart w:id="808" w:name="_Toc501442328"/>
      <w:bookmarkStart w:id="809" w:name="_Toc501442408"/>
      <w:bookmarkStart w:id="810" w:name="_Toc501528658"/>
      <w:bookmarkStart w:id="811" w:name="_Toc501529058"/>
      <w:bookmarkStart w:id="812" w:name="_Toc501529241"/>
      <w:bookmarkStart w:id="813" w:name="_Toc501529928"/>
      <w:bookmarkStart w:id="814" w:name="_Toc501530044"/>
      <w:bookmarkStart w:id="815" w:name="_Toc501530160"/>
      <w:bookmarkStart w:id="816" w:name="_Toc501530277"/>
      <w:bookmarkStart w:id="817" w:name="_Toc501530394"/>
      <w:bookmarkStart w:id="818" w:name="_Toc501531137"/>
      <w:bookmarkStart w:id="819" w:name="_Toc501531299"/>
      <w:bookmarkStart w:id="820" w:name="_Toc501531413"/>
      <w:bookmarkStart w:id="821" w:name="_Toc501531691"/>
      <w:bookmarkStart w:id="822" w:name="_Toc501531861"/>
      <w:bookmarkStart w:id="823" w:name="_Toc501532103"/>
      <w:bookmarkStart w:id="824" w:name="_Toc501532329"/>
      <w:bookmarkStart w:id="825" w:name="_Toc501532445"/>
      <w:bookmarkStart w:id="826" w:name="_Toc501532560"/>
      <w:bookmarkStart w:id="827" w:name="_Toc501532675"/>
      <w:bookmarkStart w:id="828" w:name="_Toc501532789"/>
      <w:bookmarkStart w:id="829" w:name="_Toc501532902"/>
      <w:bookmarkStart w:id="830" w:name="_Toc501533016"/>
      <w:bookmarkStart w:id="831" w:name="_Toc501533279"/>
      <w:bookmarkStart w:id="832" w:name="_Toc501533391"/>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14:paraId="1124BB4A" w14:textId="798580C4" w:rsidR="00D21BB5" w:rsidRDefault="00972F29" w:rsidP="00D21BB5">
      <w:pPr>
        <w:pStyle w:val="Heading2"/>
        <w:rPr>
          <w:ins w:id="833" w:author="Nguyen Nhat Hai" w:date="2017-12-18T08:47:00Z"/>
          <w:rFonts w:cs="Times New Roman"/>
          <w:color w:val="auto"/>
          <w:lang w:val="vi-VN"/>
        </w:rPr>
      </w:pPr>
      <w:bookmarkStart w:id="834" w:name="_Toc501533392"/>
      <w:moveFromRangeEnd w:id="653"/>
      <w:ins w:id="835" w:author="Nguyen Nhat Hai" w:date="2017-12-18T08:46:00Z">
        <w:r>
          <w:rPr>
            <w:rFonts w:cs="Times New Roman"/>
            <w:color w:val="auto"/>
            <w:lang w:val="vi-VN"/>
          </w:rPr>
          <w:t>Phân tích y</w:t>
        </w:r>
      </w:ins>
      <w:del w:id="836" w:author="Nguyen Nhat Hai" w:date="2017-12-18T08:46:00Z">
        <w:r w:rsidR="00D21BB5" w:rsidRPr="008B425F" w:rsidDel="00972F29">
          <w:rPr>
            <w:rFonts w:cs="Times New Roman"/>
            <w:color w:val="auto"/>
            <w:lang w:val="vi-VN"/>
          </w:rPr>
          <w:delText>Y</w:delText>
        </w:r>
      </w:del>
      <w:r w:rsidR="00D21BB5" w:rsidRPr="008B425F">
        <w:rPr>
          <w:rFonts w:cs="Times New Roman"/>
          <w:color w:val="auto"/>
          <w:lang w:val="vi-VN"/>
        </w:rPr>
        <w:t xml:space="preserve">êu cầu </w:t>
      </w:r>
      <w:ins w:id="837" w:author="Nguyen Nhat Hai" w:date="2017-12-18T08:48:00Z">
        <w:r w:rsidR="002B0157">
          <w:rPr>
            <w:rFonts w:cs="Times New Roman"/>
            <w:color w:val="auto"/>
            <w:lang w:val="vi-VN"/>
          </w:rPr>
          <w:t>của bài toán</w:t>
        </w:r>
      </w:ins>
      <w:bookmarkEnd w:id="834"/>
      <w:del w:id="838" w:author="Nguyen Nhat Hai" w:date="2017-12-18T08:48:00Z">
        <w:r w:rsidR="00D21BB5" w:rsidRPr="008B425F" w:rsidDel="002B0157">
          <w:rPr>
            <w:rFonts w:cs="Times New Roman"/>
            <w:color w:val="auto"/>
            <w:lang w:val="vi-VN"/>
          </w:rPr>
          <w:delText>t</w:delText>
        </w:r>
        <w:r w:rsidR="0085396B" w:rsidRPr="006B2FE2" w:rsidDel="002B0157">
          <w:rPr>
            <w:rFonts w:cs="Times New Roman"/>
            <w:color w:val="auto"/>
            <w:lang w:val="vi-VN"/>
            <w:rPrChange w:id="839" w:author="Nguyễn Trọng Giáp" w:date="2017-12-19T22:51:00Z">
              <w:rPr>
                <w:rFonts w:cs="Times New Roman"/>
                <w:color w:val="auto"/>
              </w:rPr>
            </w:rPrChange>
          </w:rPr>
          <w:delText>ổ</w:delText>
        </w:r>
        <w:r w:rsidR="00D21BB5" w:rsidRPr="008B425F" w:rsidDel="002B0157">
          <w:rPr>
            <w:rFonts w:cs="Times New Roman"/>
            <w:color w:val="auto"/>
            <w:lang w:val="vi-VN"/>
          </w:rPr>
          <w:delText>ng quan</w:delText>
        </w:r>
      </w:del>
    </w:p>
    <w:p w14:paraId="5CE4F15A" w14:textId="42EDD8C6" w:rsidR="001637D6" w:rsidRPr="00FD0ED9" w:rsidRDefault="001637D6" w:rsidP="001637D6">
      <w:pPr>
        <w:pStyle w:val="Heading3"/>
        <w:rPr>
          <w:lang w:val="vi-VN"/>
        </w:rPr>
      </w:pPr>
      <w:bookmarkStart w:id="840" w:name="_Toc501533393"/>
      <w:ins w:id="841" w:author="Nguyen Nhat Hai" w:date="2017-12-18T08:47:00Z">
        <w:r w:rsidRPr="006B2FE2">
          <w:rPr>
            <w:lang w:val="vi-VN"/>
            <w:rPrChange w:id="842" w:author="Nguyễn Trọng Giáp" w:date="2017-12-19T22:51:00Z">
              <w:rPr/>
            </w:rPrChange>
          </w:rPr>
          <w:t xml:space="preserve">Phân tích người dùng </w:t>
        </w:r>
      </w:ins>
      <w:ins w:id="843" w:author="Nguyen Nhat Hai" w:date="2017-12-18T08:49:00Z">
        <w:r w:rsidR="00533612" w:rsidRPr="006B2FE2">
          <w:rPr>
            <w:lang w:val="vi-VN"/>
            <w:rPrChange w:id="844" w:author="Nguyễn Trọng Giáp" w:date="2017-12-19T22:51:00Z">
              <w:rPr/>
            </w:rPrChange>
          </w:rPr>
          <w:t xml:space="preserve">(user) </w:t>
        </w:r>
      </w:ins>
      <w:ins w:id="845" w:author="Nguyen Nhat Hai" w:date="2017-12-18T08:47:00Z">
        <w:r w:rsidRPr="006B2FE2">
          <w:rPr>
            <w:lang w:val="vi-VN"/>
            <w:rPrChange w:id="846" w:author="Nguyễn Trọng Giáp" w:date="2017-12-19T22:51:00Z">
              <w:rPr/>
            </w:rPrChange>
          </w:rPr>
          <w:t>của</w:t>
        </w:r>
      </w:ins>
      <w:moveToRangeStart w:id="847" w:author="Nguyen Nhat Hai" w:date="2017-12-18T08:47:00Z" w:name="move501350166"/>
      <w:moveTo w:id="848" w:author="Nguyen Nhat Hai" w:date="2017-12-18T08:47:00Z">
        <w:del w:id="849" w:author="Nguyen Nhat Hai" w:date="2017-12-18T08:47:00Z">
          <w:r w:rsidRPr="006B2FE2" w:rsidDel="001637D6">
            <w:rPr>
              <w:lang w:val="vi-VN"/>
              <w:rPrChange w:id="850" w:author="Nguyễn Trọng Giáp" w:date="2017-12-19T22:51:00Z">
                <w:rPr/>
              </w:rPrChange>
            </w:rPr>
            <w:delText>Chức năng</w:delText>
          </w:r>
        </w:del>
        <w:r w:rsidRPr="00FD0ED9">
          <w:rPr>
            <w:lang w:val="vi-VN"/>
          </w:rPr>
          <w:t xml:space="preserve"> hệ thống</w:t>
        </w:r>
      </w:moveTo>
      <w:bookmarkEnd w:id="840"/>
    </w:p>
    <w:p w14:paraId="560BEE8C" w14:textId="77777777" w:rsidR="001637D6" w:rsidRPr="008E636B" w:rsidRDefault="001637D6" w:rsidP="001637D6">
      <w:pPr>
        <w:rPr>
          <w:rFonts w:cs="Times New Roman"/>
          <w:lang w:val="vi-VN"/>
        </w:rPr>
      </w:pPr>
      <w:moveTo w:id="851" w:author="Nguyen Nhat Hai" w:date="2017-12-18T08:47:00Z">
        <w:r w:rsidRPr="008E636B">
          <w:rPr>
            <w:rFonts w:cs="Times New Roman"/>
            <w:lang w:val="vi-VN"/>
          </w:rPr>
          <w:t>Hệ thống phục vụ cho mục đích tìm kiếm các thông tin dịch vụ dành cho phương tiện giao thông, là hệ thống trung gian giúp người cung cấp dịch vụ và lái xe có thể tìm kiếm thông tin. Dựa vào đó ta thấy hệ thống cần có 3 actor chính:</w:t>
        </w:r>
      </w:moveTo>
    </w:p>
    <w:p w14:paraId="22CB5D6F" w14:textId="77777777" w:rsidR="001637D6" w:rsidRPr="008E636B" w:rsidRDefault="001637D6" w:rsidP="001637D6">
      <w:pPr>
        <w:rPr>
          <w:rFonts w:cs="Times New Roman"/>
          <w:lang w:val="vi-VN"/>
        </w:rPr>
      </w:pPr>
      <w:moveTo w:id="852" w:author="Nguyen Nhat Hai" w:date="2017-12-18T08:47:00Z">
        <w:r w:rsidRPr="008E636B">
          <w:rPr>
            <w:rFonts w:cs="Times New Roman"/>
            <w:b/>
            <w:i/>
            <w:lang w:val="vi-VN"/>
          </w:rPr>
          <w:t>Lái xe:</w:t>
        </w:r>
        <w:r w:rsidRPr="008E636B">
          <w:rPr>
            <w:rFonts w:cs="Times New Roman"/>
            <w:lang w:val="vi-VN"/>
          </w:rPr>
          <w:t xml:space="preserve"> Có thể tìm kiếm thông tin danh sách </w:t>
        </w:r>
        <w:r w:rsidRPr="00C12DDC">
          <w:rPr>
            <w:rFonts w:cs="Times New Roman"/>
            <w:lang w:val="vi-VN"/>
          </w:rPr>
          <w:t>các dịch vụ</w:t>
        </w:r>
        <w:r w:rsidRPr="008E636B">
          <w:rPr>
            <w:rFonts w:cs="Times New Roman"/>
            <w:lang w:val="vi-VN"/>
          </w:rPr>
          <w:t xml:space="preserve">, quản lý thông tin phương tiện của mình để có thể dễ dàng cung cấp chung cho nhà cung cấp. Bên cạnh đó, hệ thống cũng cần cho phép lái xe xem lại lịch sử đã xem. Nếu các địa điểm thường xuyên đến, lái xe có thể thêm chúng vào danh sách note (tag) của mình. Các kết quả của địa điểm sẽ được hiển thị chọn lọc trên bản đồ để các lái xe dễ dàng hình dung. Khi chọn một </w:t>
        </w:r>
        <w:r w:rsidRPr="00C12DDC">
          <w:rPr>
            <w:rFonts w:cs="Times New Roman"/>
            <w:lang w:val="vi-VN"/>
          </w:rPr>
          <w:t>dịch vụ</w:t>
        </w:r>
        <w:r w:rsidRPr="008E636B">
          <w:rPr>
            <w:rFonts w:cs="Times New Roman"/>
            <w:lang w:val="vi-VN"/>
          </w:rPr>
          <w:t>, hệ thống đưa ra gợi ý đường đi từ địa điểm hiện tại đến vị trí địa điểm đấy. Lái xe có thể đề xuất các thông tin địa điểm mà chưa có trên hệ thống.</w:t>
        </w:r>
      </w:moveTo>
    </w:p>
    <w:p w14:paraId="6ECC265D" w14:textId="77777777" w:rsidR="001637D6" w:rsidRPr="008E636B" w:rsidRDefault="001637D6" w:rsidP="001637D6">
      <w:pPr>
        <w:rPr>
          <w:rFonts w:cs="Times New Roman"/>
          <w:lang w:val="vi-VN"/>
        </w:rPr>
      </w:pPr>
      <w:moveTo w:id="853" w:author="Nguyen Nhat Hai" w:date="2017-12-18T08:47:00Z">
        <w:r w:rsidRPr="008E636B">
          <w:rPr>
            <w:rFonts w:cs="Times New Roman"/>
            <w:b/>
            <w:i/>
            <w:lang w:val="vi-VN"/>
          </w:rPr>
          <w:t xml:space="preserve">Nhà cung cấp: </w:t>
        </w:r>
        <w:r w:rsidRPr="008E636B">
          <w:rPr>
            <w:rFonts w:cs="Times New Roman"/>
            <w:lang w:val="vi-VN"/>
          </w:rPr>
          <w:t>Có thể quản lý</w:t>
        </w:r>
        <w:r w:rsidRPr="00C12DDC">
          <w:rPr>
            <w:rFonts w:cs="Times New Roman"/>
            <w:lang w:val="vi-VN"/>
          </w:rPr>
          <w:t xml:space="preserve"> danh sách dịch vụ của mình</w:t>
        </w:r>
        <w:r w:rsidRPr="008E636B">
          <w:rPr>
            <w:rFonts w:cs="Times New Roman"/>
            <w:lang w:val="vi-VN"/>
          </w:rPr>
          <w:t>.</w:t>
        </w:r>
      </w:moveTo>
    </w:p>
    <w:p w14:paraId="28E8C316" w14:textId="77777777" w:rsidR="001637D6" w:rsidRPr="008E636B" w:rsidRDefault="001637D6" w:rsidP="001637D6">
      <w:pPr>
        <w:rPr>
          <w:rFonts w:cs="Times New Roman"/>
          <w:lang w:val="vi-VN"/>
        </w:rPr>
      </w:pPr>
      <w:moveTo w:id="854" w:author="Nguyen Nhat Hai" w:date="2017-12-18T08:47:00Z">
        <w:r w:rsidRPr="008E636B">
          <w:rPr>
            <w:rFonts w:cs="Times New Roman"/>
            <w:lang w:val="vi-VN"/>
          </w:rPr>
          <w:t>Cả lái xe và nhà cung cấp có thể nhận thông báo cũng như gửi thư đến quản trị viên và đểu có thể quản lý thông tin cá nhân của mình.</w:t>
        </w:r>
      </w:moveTo>
    </w:p>
    <w:p w14:paraId="4D735CBE" w14:textId="77777777" w:rsidR="009200A6" w:rsidRDefault="001637D6" w:rsidP="009200A6">
      <w:pPr>
        <w:rPr>
          <w:rFonts w:cs="Times New Roman"/>
          <w:lang w:val="vi-VN"/>
        </w:rPr>
      </w:pPr>
      <w:moveTo w:id="855" w:author="Nguyen Nhat Hai" w:date="2017-12-18T08:47:00Z">
        <w:r w:rsidRPr="008E636B">
          <w:rPr>
            <w:rFonts w:cs="Times New Roman"/>
            <w:b/>
            <w:i/>
            <w:lang w:val="vi-VN"/>
          </w:rPr>
          <w:t>Quản trị viên:</w:t>
        </w:r>
        <w:r w:rsidRPr="008E636B">
          <w:rPr>
            <w:rFonts w:cs="Times New Roman"/>
            <w:lang w:val="vi-VN"/>
          </w:rPr>
          <w:t xml:space="preserve">  Quản trị viên sẽ có thể quản trị người </w:t>
        </w:r>
        <w:r w:rsidRPr="00F62E28">
          <w:rPr>
            <w:rFonts w:cs="Times New Roman"/>
            <w:lang w:val="vi-VN"/>
          </w:rPr>
          <w:t xml:space="preserve">dùng </w:t>
        </w:r>
        <w:r w:rsidRPr="008E636B">
          <w:rPr>
            <w:rFonts w:cs="Times New Roman"/>
            <w:lang w:val="vi-VN"/>
          </w:rPr>
          <w:t xml:space="preserve">và thông tin </w:t>
        </w:r>
        <w:r w:rsidRPr="00F62E28">
          <w:rPr>
            <w:rFonts w:cs="Times New Roman"/>
            <w:lang w:val="vi-VN"/>
          </w:rPr>
          <w:t>dịch vụ</w:t>
        </w:r>
        <w:r w:rsidRPr="008E636B">
          <w:rPr>
            <w:rFonts w:cs="Times New Roman"/>
            <w:lang w:val="vi-VN"/>
          </w:rPr>
          <w:t xml:space="preserve"> của nhà cung cấp. Khi có một số vấn đề cần được thông báo cho người dùng, quản trị viên có thể gửi thông bá</w:t>
        </w:r>
        <w:r w:rsidRPr="00362C2A">
          <w:rPr>
            <w:rFonts w:cs="Times New Roman"/>
            <w:lang w:val="vi-VN"/>
          </w:rPr>
          <w:t>o đến h</w:t>
        </w:r>
        <w:r w:rsidRPr="0085396B">
          <w:rPr>
            <w:rFonts w:cs="Times New Roman"/>
            <w:lang w:val="vi-VN"/>
          </w:rPr>
          <w:t>ọ</w:t>
        </w:r>
        <w:r w:rsidRPr="008E636B">
          <w:rPr>
            <w:rFonts w:cs="Times New Roman"/>
            <w:lang w:val="vi-VN"/>
          </w:rPr>
          <w:t>.</w:t>
        </w:r>
      </w:moveTo>
    </w:p>
    <w:p w14:paraId="32CE4138" w14:textId="64F397EE" w:rsidR="00371E1F" w:rsidRPr="009200A6" w:rsidRDefault="009200A6" w:rsidP="009200A6">
      <w:pPr>
        <w:pStyle w:val="Heading3"/>
        <w:rPr>
          <w:lang w:val="vi-VN"/>
        </w:rPr>
      </w:pPr>
      <w:bookmarkStart w:id="856" w:name="_Toc501533394"/>
      <w:r>
        <w:t>B</w:t>
      </w:r>
      <w:del w:id="857" w:author="Nguyen Nhat Hai" w:date="2017-12-19T09:58:00Z">
        <w:r w:rsidR="00371E1F" w:rsidRPr="00371E1F" w:rsidDel="004C4FEC">
          <w:rPr>
            <w:lang w:val="vi-VN"/>
          </w:rPr>
          <w:delText>B</w:delText>
        </w:r>
      </w:del>
      <w:r w:rsidR="00371E1F" w:rsidRPr="00371E1F">
        <w:rPr>
          <w:lang w:val="vi-VN"/>
        </w:rPr>
        <w:t>iểu đồ use case tổng quan</w:t>
      </w:r>
      <w:bookmarkEnd w:id="856"/>
    </w:p>
    <w:p w14:paraId="0B0FA924" w14:textId="6F956289" w:rsidR="00145EAB" w:rsidRDefault="00145EAB" w:rsidP="00145EAB">
      <w:pPr>
        <w:rPr>
          <w:rFonts w:cs="Times New Roman"/>
          <w:lang w:val="vi-VN"/>
        </w:rPr>
      </w:pPr>
      <w:bookmarkStart w:id="858" w:name="_Toc501350514"/>
      <w:bookmarkStart w:id="859" w:name="_Toc501438313"/>
      <w:bookmarkStart w:id="860" w:name="_Toc501438421"/>
      <w:bookmarkStart w:id="861" w:name="_Toc501439939"/>
      <w:bookmarkEnd w:id="858"/>
      <w:bookmarkEnd w:id="859"/>
      <w:bookmarkEnd w:id="860"/>
      <w:bookmarkEnd w:id="861"/>
      <w:moveToRangeEnd w:id="847"/>
      <w:r w:rsidRPr="0085396B">
        <w:rPr>
          <w:rFonts w:cs="Times New Roman"/>
          <w:lang w:val="vi-VN"/>
        </w:rPr>
        <w:t xml:space="preserve">Hệ thống </w:t>
      </w:r>
      <w:r w:rsidRPr="00371E1F">
        <w:rPr>
          <w:rFonts w:cs="Times New Roman"/>
          <w:lang w:val="vi-VN"/>
        </w:rPr>
        <w:t>gồm có 3 tác nhân chính:</w:t>
      </w:r>
      <w:r w:rsidRPr="0085396B">
        <w:rPr>
          <w:rFonts w:cs="Times New Roman"/>
          <w:lang w:val="vi-VN"/>
        </w:rPr>
        <w:t xml:space="preserve"> </w:t>
      </w:r>
      <w:r w:rsidRPr="002C0780">
        <w:rPr>
          <w:rFonts w:cs="Times New Roman"/>
          <w:b/>
          <w:i/>
          <w:lang w:val="vi-VN"/>
        </w:rPr>
        <w:t>nhà cung cấp</w:t>
      </w:r>
      <w:r w:rsidRPr="002C0780">
        <w:rPr>
          <w:rFonts w:cs="Times New Roman"/>
          <w:lang w:val="vi-VN"/>
        </w:rPr>
        <w:t>,</w:t>
      </w:r>
      <w:r w:rsidRPr="002C0780">
        <w:rPr>
          <w:rFonts w:cs="Times New Roman"/>
          <w:b/>
          <w:i/>
          <w:lang w:val="vi-VN"/>
        </w:rPr>
        <w:t xml:space="preserve"> lái xe</w:t>
      </w:r>
      <w:r w:rsidRPr="002C0780">
        <w:rPr>
          <w:rFonts w:cs="Times New Roman"/>
          <w:lang w:val="vi-VN"/>
        </w:rPr>
        <w:t>,</w:t>
      </w:r>
      <w:r w:rsidRPr="002C0780">
        <w:rPr>
          <w:rFonts w:cs="Times New Roman"/>
          <w:b/>
          <w:i/>
          <w:lang w:val="vi-VN"/>
        </w:rPr>
        <w:t xml:space="preserve"> quản trị viên</w:t>
      </w:r>
      <w:r w:rsidRPr="0085396B">
        <w:rPr>
          <w:rFonts w:cs="Times New Roman"/>
          <w:lang w:val="vi-VN"/>
        </w:rPr>
        <w:t>.</w:t>
      </w:r>
    </w:p>
    <w:tbl>
      <w:tblPr>
        <w:tblStyle w:val="PlainTable1"/>
        <w:tblW w:w="0" w:type="auto"/>
        <w:tblInd w:w="85" w:type="dxa"/>
        <w:tblLook w:val="04A0" w:firstRow="1" w:lastRow="0" w:firstColumn="1" w:lastColumn="0" w:noHBand="0" w:noVBand="1"/>
      </w:tblPr>
      <w:tblGrid>
        <w:gridCol w:w="990"/>
        <w:gridCol w:w="1620"/>
        <w:gridCol w:w="6079"/>
      </w:tblGrid>
      <w:tr w:rsidR="00664C43" w14:paraId="3F0B2574" w14:textId="77777777" w:rsidTr="00B76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E842EAE" w14:textId="630C663C" w:rsidR="00664C43" w:rsidRPr="00B778AA" w:rsidRDefault="00664C43" w:rsidP="00B76278">
            <w:pPr>
              <w:spacing w:before="120" w:beforeAutospacing="0" w:after="120" w:afterAutospacing="0"/>
              <w:jc w:val="center"/>
            </w:pPr>
            <w:r>
              <w:t>STT</w:t>
            </w:r>
          </w:p>
        </w:tc>
        <w:tc>
          <w:tcPr>
            <w:tcW w:w="1620" w:type="dxa"/>
          </w:tcPr>
          <w:p w14:paraId="4FFF982F" w14:textId="3C33C6EC" w:rsidR="00664C43" w:rsidRPr="00B778AA" w:rsidRDefault="00664C43" w:rsidP="00253A4A">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t>Tên tác nhân</w:t>
            </w:r>
          </w:p>
        </w:tc>
        <w:tc>
          <w:tcPr>
            <w:tcW w:w="6079" w:type="dxa"/>
          </w:tcPr>
          <w:p w14:paraId="52BD30EF" w14:textId="2C5DA457" w:rsidR="00664C43" w:rsidRPr="00B76278" w:rsidRDefault="00914400" w:rsidP="00253A4A">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rPr>
                <w:b w:val="0"/>
                <w:bCs w:val="0"/>
              </w:rPr>
            </w:pPr>
            <w:r>
              <w:t>Các use case</w:t>
            </w:r>
          </w:p>
        </w:tc>
      </w:tr>
      <w:tr w:rsidR="00837463" w:rsidRPr="00B76278" w14:paraId="1489840F" w14:textId="77777777" w:rsidTr="00B76278">
        <w:trPr>
          <w:cnfStyle w:val="000000100000" w:firstRow="0" w:lastRow="0" w:firstColumn="0" w:lastColumn="0" w:oddVBand="0" w:evenVBand="0" w:oddHBand="1" w:evenHBand="0" w:firstRowFirstColumn="0" w:firstRowLastColumn="0" w:lastRowFirstColumn="0" w:lastRowLastColumn="0"/>
          <w:trHeight w:val="1734"/>
        </w:trPr>
        <w:tc>
          <w:tcPr>
            <w:cnfStyle w:val="001000000000" w:firstRow="0" w:lastRow="0" w:firstColumn="1" w:lastColumn="0" w:oddVBand="0" w:evenVBand="0" w:oddHBand="0" w:evenHBand="0" w:firstRowFirstColumn="0" w:firstRowLastColumn="0" w:lastRowFirstColumn="0" w:lastRowLastColumn="0"/>
            <w:tcW w:w="990" w:type="dxa"/>
          </w:tcPr>
          <w:p w14:paraId="238F3CEC" w14:textId="62E34A5C" w:rsidR="00837463" w:rsidRDefault="00837463" w:rsidP="00914400">
            <w:pPr>
              <w:spacing w:before="120" w:beforeAutospacing="0" w:after="120" w:afterAutospacing="0"/>
              <w:jc w:val="center"/>
            </w:pPr>
            <w:r>
              <w:rPr>
                <w:b w:val="0"/>
              </w:rPr>
              <w:t>1</w:t>
            </w:r>
          </w:p>
        </w:tc>
        <w:tc>
          <w:tcPr>
            <w:tcW w:w="1620" w:type="dxa"/>
          </w:tcPr>
          <w:p w14:paraId="4920FE41" w14:textId="44A89525" w:rsidR="00837463" w:rsidRDefault="00837463" w:rsidP="00914400">
            <w:p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pPr>
            <w:r>
              <w:t>Lái xe</w:t>
            </w:r>
          </w:p>
        </w:tc>
        <w:tc>
          <w:tcPr>
            <w:tcW w:w="6079" w:type="dxa"/>
          </w:tcPr>
          <w:p w14:paraId="23DA0398" w14:textId="77777777" w:rsidR="00837463" w:rsidRPr="00B76278" w:rsidRDefault="00837463" w:rsidP="00B76278">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rPrChange w:id="862" w:author="Nguyễn Trọng Giáp" w:date="2017-12-20T10:36:00Z">
                  <w:rPr>
                    <w:i/>
                  </w:rPr>
                </w:rPrChange>
              </w:rPr>
            </w:pPr>
            <w:r w:rsidRPr="00B76278">
              <w:rPr>
                <w:rPrChange w:id="863" w:author="Nguyễn Trọng Giáp" w:date="2017-12-20T10:36:00Z">
                  <w:rPr>
                    <w:i/>
                  </w:rPr>
                </w:rPrChange>
              </w:rPr>
              <w:t>Đăng ký tài khoản</w:t>
            </w:r>
          </w:p>
          <w:p w14:paraId="00F68FAD" w14:textId="77777777" w:rsidR="00837463" w:rsidRPr="00B76278" w:rsidRDefault="00837463" w:rsidP="00B76278">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rPrChange w:id="864" w:author="Nguyễn Trọng Giáp" w:date="2017-12-20T10:36:00Z">
                  <w:rPr>
                    <w:i/>
                  </w:rPr>
                </w:rPrChange>
              </w:rPr>
            </w:pPr>
            <w:r w:rsidRPr="00B76278">
              <w:rPr>
                <w:rPrChange w:id="865" w:author="Nguyễn Trọng Giáp" w:date="2017-12-20T10:36:00Z">
                  <w:rPr>
                    <w:i/>
                  </w:rPr>
                </w:rPrChange>
              </w:rPr>
              <w:t>Đăng nhập hệ thống</w:t>
            </w:r>
          </w:p>
          <w:p w14:paraId="6F6BBAFA" w14:textId="77777777" w:rsidR="00837463" w:rsidRPr="00B76278" w:rsidRDefault="00837463" w:rsidP="00B76278">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rPrChange w:id="866" w:author="Nguyễn Trọng Giáp" w:date="2017-12-20T10:36:00Z">
                  <w:rPr>
                    <w:i/>
                  </w:rPr>
                </w:rPrChange>
              </w:rPr>
            </w:pPr>
            <w:r w:rsidRPr="00B76278">
              <w:rPr>
                <w:rPrChange w:id="867" w:author="Nguyễn Trọng Giáp" w:date="2017-12-20T10:36:00Z">
                  <w:rPr>
                    <w:i/>
                  </w:rPr>
                </w:rPrChange>
              </w:rPr>
              <w:t>Quản lý thông báo (*)</w:t>
            </w:r>
          </w:p>
          <w:p w14:paraId="63A72E6E" w14:textId="77777777" w:rsidR="000904D7" w:rsidRPr="00B76278" w:rsidRDefault="00837463" w:rsidP="00B76278">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rPrChange w:id="868" w:author="Nguyễn Trọng Giáp" w:date="2017-12-20T10:36:00Z">
                  <w:rPr>
                    <w:i/>
                  </w:rPr>
                </w:rPrChange>
              </w:rPr>
            </w:pPr>
            <w:r w:rsidRPr="00B76278">
              <w:rPr>
                <w:rPrChange w:id="869" w:author="Nguyễn Trọng Giáp" w:date="2017-12-20T10:36:00Z">
                  <w:rPr>
                    <w:i/>
                  </w:rPr>
                </w:rPrChange>
              </w:rPr>
              <w:t>Cập nhật thông tin cá nhân</w:t>
            </w:r>
          </w:p>
          <w:p w14:paraId="7B5F133E" w14:textId="3D904B57" w:rsidR="00837463" w:rsidRPr="00B76278" w:rsidRDefault="00837463" w:rsidP="00B76278">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pPr>
            <w:r w:rsidRPr="00B76278">
              <w:t>Tra cứu, xem thông tin về dịch vụ</w:t>
            </w:r>
          </w:p>
          <w:p w14:paraId="6A5EEAA5" w14:textId="4147955B" w:rsidR="00837463" w:rsidRPr="00B76278" w:rsidRDefault="00837463" w:rsidP="00B76278">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pPr>
            <w:r w:rsidRPr="00B76278">
              <w:t>Quản lý lịch sử xem dịch vụ (*)</w:t>
            </w:r>
          </w:p>
          <w:p w14:paraId="7239AA55" w14:textId="147BBAB4" w:rsidR="00837463" w:rsidRPr="00B76278" w:rsidRDefault="00837463" w:rsidP="00B76278">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pPr>
            <w:r w:rsidRPr="00B76278">
              <w:t>Quản lý danh sách đánh dấu (*)</w:t>
            </w:r>
          </w:p>
          <w:p w14:paraId="11C6D942" w14:textId="637866B6" w:rsidR="00837463" w:rsidRPr="000904D7" w:rsidRDefault="00837463" w:rsidP="00B76278">
            <w:pPr>
              <w:pStyle w:val="ListParagraph"/>
              <w:numPr>
                <w:ilvl w:val="0"/>
                <w:numId w:val="44"/>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pPr>
            <w:r w:rsidRPr="00B76278">
              <w:t>Quản lý phương tiện (*)</w:t>
            </w:r>
          </w:p>
        </w:tc>
      </w:tr>
      <w:tr w:rsidR="00914400" w:rsidRPr="00B76278" w14:paraId="120B7475" w14:textId="77777777" w:rsidTr="00B76278">
        <w:tc>
          <w:tcPr>
            <w:cnfStyle w:val="001000000000" w:firstRow="0" w:lastRow="0" w:firstColumn="1" w:lastColumn="0" w:oddVBand="0" w:evenVBand="0" w:oddHBand="0" w:evenHBand="0" w:firstRowFirstColumn="0" w:firstRowLastColumn="0" w:lastRowFirstColumn="0" w:lastRowLastColumn="0"/>
            <w:tcW w:w="990" w:type="dxa"/>
          </w:tcPr>
          <w:p w14:paraId="6531AEA4" w14:textId="5A1CF4F4" w:rsidR="00914400" w:rsidRPr="000904D7" w:rsidRDefault="00894CC8" w:rsidP="00914400">
            <w:pPr>
              <w:spacing w:before="120" w:beforeAutospacing="0" w:after="120" w:afterAutospacing="0"/>
              <w:jc w:val="center"/>
            </w:pPr>
            <w:r>
              <w:lastRenderedPageBreak/>
              <w:t>2</w:t>
            </w:r>
          </w:p>
        </w:tc>
        <w:tc>
          <w:tcPr>
            <w:tcW w:w="1620" w:type="dxa"/>
          </w:tcPr>
          <w:p w14:paraId="3E05AD4F" w14:textId="327AD878" w:rsidR="00914400" w:rsidRPr="000904D7" w:rsidRDefault="00894CC8" w:rsidP="00253A4A">
            <w:p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pPr>
            <w:r>
              <w:t>Nhà cung cấp</w:t>
            </w:r>
          </w:p>
        </w:tc>
        <w:tc>
          <w:tcPr>
            <w:tcW w:w="6079" w:type="dxa"/>
          </w:tcPr>
          <w:p w14:paraId="47607B90" w14:textId="77777777" w:rsidR="00894CC8" w:rsidRPr="00B76278" w:rsidRDefault="00894CC8" w:rsidP="00B76278">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rPrChange w:id="870" w:author="Nguyễn Trọng Giáp" w:date="2017-12-20T10:35:00Z">
                  <w:rPr>
                    <w:i/>
                  </w:rPr>
                </w:rPrChange>
              </w:rPr>
            </w:pPr>
            <w:r w:rsidRPr="00B76278">
              <w:rPr>
                <w:rPrChange w:id="871" w:author="Nguyễn Trọng Giáp" w:date="2017-12-20T10:35:00Z">
                  <w:rPr>
                    <w:i/>
                  </w:rPr>
                </w:rPrChange>
              </w:rPr>
              <w:t>Đăng ký tài khoản</w:t>
            </w:r>
          </w:p>
          <w:p w14:paraId="5B712458" w14:textId="77777777" w:rsidR="00894CC8" w:rsidRPr="00B76278" w:rsidRDefault="00894CC8" w:rsidP="00B76278">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rPrChange w:id="872" w:author="Nguyễn Trọng Giáp" w:date="2017-12-20T10:35:00Z">
                  <w:rPr>
                    <w:i/>
                  </w:rPr>
                </w:rPrChange>
              </w:rPr>
            </w:pPr>
            <w:r w:rsidRPr="00B76278">
              <w:rPr>
                <w:rPrChange w:id="873" w:author="Nguyễn Trọng Giáp" w:date="2017-12-20T10:35:00Z">
                  <w:rPr>
                    <w:i/>
                  </w:rPr>
                </w:rPrChange>
              </w:rPr>
              <w:t>Đăng nhập hệ thống</w:t>
            </w:r>
          </w:p>
          <w:p w14:paraId="1E8C266D" w14:textId="77777777" w:rsidR="00894CC8" w:rsidRPr="00B76278" w:rsidRDefault="00894CC8" w:rsidP="00B76278">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rPrChange w:id="874" w:author="Nguyễn Trọng Giáp" w:date="2017-12-20T10:35:00Z">
                  <w:rPr>
                    <w:i/>
                  </w:rPr>
                </w:rPrChange>
              </w:rPr>
            </w:pPr>
            <w:r w:rsidRPr="00B76278">
              <w:rPr>
                <w:rPrChange w:id="875" w:author="Nguyễn Trọng Giáp" w:date="2017-12-20T10:35:00Z">
                  <w:rPr>
                    <w:i/>
                  </w:rPr>
                </w:rPrChange>
              </w:rPr>
              <w:t>Quản lý thông báo (*)</w:t>
            </w:r>
          </w:p>
          <w:p w14:paraId="1179BF1F" w14:textId="77777777" w:rsidR="00914400" w:rsidRPr="00B76278" w:rsidRDefault="00894CC8" w:rsidP="00B76278">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rPrChange w:id="876" w:author="Nguyễn Trọng Giáp" w:date="2017-12-20T10:35:00Z">
                  <w:rPr>
                    <w:i/>
                  </w:rPr>
                </w:rPrChange>
              </w:rPr>
            </w:pPr>
            <w:r w:rsidRPr="00B76278">
              <w:rPr>
                <w:rPrChange w:id="877" w:author="Nguyễn Trọng Giáp" w:date="2017-12-20T10:35:00Z">
                  <w:rPr>
                    <w:i/>
                  </w:rPr>
                </w:rPrChange>
              </w:rPr>
              <w:t>Cập nhật thông tin cá nhân</w:t>
            </w:r>
          </w:p>
          <w:p w14:paraId="7AD68078" w14:textId="665A45A1" w:rsidR="000904D7" w:rsidRPr="00B76278" w:rsidRDefault="000904D7" w:rsidP="00B76278">
            <w:pPr>
              <w:pStyle w:val="ListParagraph"/>
              <w:numPr>
                <w:ilvl w:val="0"/>
                <w:numId w:val="43"/>
              </w:numPr>
              <w:spacing w:before="120" w:beforeAutospacing="0" w:after="120" w:afterAutospacing="0"/>
              <w:jc w:val="left"/>
              <w:cnfStyle w:val="000000000000" w:firstRow="0" w:lastRow="0" w:firstColumn="0" w:lastColumn="0" w:oddVBand="0" w:evenVBand="0" w:oddHBand="0" w:evenHBand="0" w:firstRowFirstColumn="0" w:firstRowLastColumn="0" w:lastRowFirstColumn="0" w:lastRowLastColumn="0"/>
              <w:rPr>
                <w:lang w:val="vi-VN"/>
              </w:rPr>
            </w:pPr>
            <w:r w:rsidRPr="00B76278">
              <w:t>Quản lý danh sách dịch vụ (*)</w:t>
            </w:r>
          </w:p>
        </w:tc>
      </w:tr>
      <w:tr w:rsidR="00350A4B" w14:paraId="654A1EEA" w14:textId="77777777" w:rsidTr="00B76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29A8AACF" w14:textId="4E272812" w:rsidR="00664C43" w:rsidRPr="00B778AA" w:rsidRDefault="000904D7" w:rsidP="00B76278">
            <w:pPr>
              <w:spacing w:before="120" w:beforeAutospacing="0" w:after="120" w:afterAutospacing="0" w:line="240" w:lineRule="auto"/>
              <w:jc w:val="center"/>
              <w:rPr>
                <w:b w:val="0"/>
              </w:rPr>
            </w:pPr>
            <w:r>
              <w:rPr>
                <w:b w:val="0"/>
              </w:rPr>
              <w:t>3</w:t>
            </w:r>
          </w:p>
        </w:tc>
        <w:tc>
          <w:tcPr>
            <w:tcW w:w="1620" w:type="dxa"/>
          </w:tcPr>
          <w:p w14:paraId="46AD8E9B" w14:textId="16B87911" w:rsidR="00664C43" w:rsidRPr="00B778AA" w:rsidRDefault="000904D7" w:rsidP="00253A4A">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Quản trị viên</w:t>
            </w:r>
          </w:p>
        </w:tc>
        <w:tc>
          <w:tcPr>
            <w:tcW w:w="6079" w:type="dxa"/>
          </w:tcPr>
          <w:p w14:paraId="23076D2F" w14:textId="0FFEEA62" w:rsidR="000904D7" w:rsidRPr="00B76278" w:rsidRDefault="000904D7" w:rsidP="00B76278">
            <w:pPr>
              <w:pStyle w:val="ListParagraph"/>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pPr>
            <w:r w:rsidRPr="00B76278">
              <w:t>Quản trị người dùng (*)</w:t>
            </w:r>
          </w:p>
          <w:p w14:paraId="6EF4743F" w14:textId="3BF3AF13" w:rsidR="000904D7" w:rsidRPr="00B76278" w:rsidRDefault="000904D7" w:rsidP="00B76278">
            <w:pPr>
              <w:pStyle w:val="ListParagraph"/>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pPr>
            <w:r w:rsidRPr="00B76278">
              <w:t>Quản trị dịch vụ (*)</w:t>
            </w:r>
          </w:p>
          <w:p w14:paraId="331C7C5D" w14:textId="77777777" w:rsidR="000904D7" w:rsidRPr="00B76278" w:rsidRDefault="000904D7" w:rsidP="00B76278">
            <w:pPr>
              <w:pStyle w:val="ListParagraph"/>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pPr>
            <w:r w:rsidRPr="00B76278">
              <w:t>Gửi thông báo.</w:t>
            </w:r>
          </w:p>
          <w:p w14:paraId="64D89E9F" w14:textId="66DBCFC7" w:rsidR="000904D7" w:rsidRPr="00B76278" w:rsidRDefault="000904D7" w:rsidP="00B76278">
            <w:pPr>
              <w:pStyle w:val="ListParagraph"/>
              <w:keepNext/>
              <w:numPr>
                <w:ilvl w:val="0"/>
                <w:numId w:val="45"/>
              </w:numPr>
              <w:spacing w:before="120" w:beforeAutospacing="0" w:after="120" w:afterAutospacing="0"/>
              <w:jc w:val="left"/>
              <w:cnfStyle w:val="000000100000" w:firstRow="0" w:lastRow="0" w:firstColumn="0" w:lastColumn="0" w:oddVBand="0" w:evenVBand="0" w:oddHBand="1" w:evenHBand="0" w:firstRowFirstColumn="0" w:firstRowLastColumn="0" w:lastRowFirstColumn="0" w:lastRowLastColumn="0"/>
              <w:rPr>
                <w:rPrChange w:id="878" w:author="Nguyễn Trọng Giáp" w:date="2017-12-20T10:36:00Z">
                  <w:rPr>
                    <w:i/>
                  </w:rPr>
                </w:rPrChange>
              </w:rPr>
            </w:pPr>
            <w:r w:rsidRPr="00B76278">
              <w:rPr>
                <w:rPrChange w:id="879" w:author="Nguyễn Trọng Giáp" w:date="2017-12-20T10:36:00Z">
                  <w:rPr>
                    <w:i/>
                  </w:rPr>
                </w:rPrChange>
              </w:rPr>
              <w:t>Quản lý thông tin cá nhân</w:t>
            </w:r>
          </w:p>
        </w:tc>
      </w:tr>
    </w:tbl>
    <w:p w14:paraId="0F07CA34" w14:textId="2691E22D" w:rsidR="00380331" w:rsidRPr="00175494" w:rsidRDefault="00380331" w:rsidP="00175494">
      <w:pPr>
        <w:pStyle w:val="Caption"/>
      </w:pPr>
      <w:bookmarkStart w:id="880" w:name="_Toc501533527"/>
      <w:r w:rsidRPr="00B76278">
        <w:rPr>
          <w:lang w:val="vi-VN"/>
        </w:rPr>
        <w:t xml:space="preserve">Bảng </w:t>
      </w:r>
      <w:r>
        <w:fldChar w:fldCharType="begin"/>
      </w:r>
      <w:r w:rsidRPr="00B76278">
        <w:rPr>
          <w:lang w:val="vi-VN"/>
        </w:rPr>
        <w:instrText xml:space="preserve"> SEQ Bảng \* ARABIC </w:instrText>
      </w:r>
      <w:r>
        <w:fldChar w:fldCharType="separate"/>
      </w:r>
      <w:r w:rsidR="007917EC">
        <w:rPr>
          <w:noProof/>
          <w:lang w:val="vi-VN"/>
        </w:rPr>
        <w:t>3</w:t>
      </w:r>
      <w:r>
        <w:fldChar w:fldCharType="end"/>
      </w:r>
      <w:r w:rsidRPr="00B76278">
        <w:rPr>
          <w:lang w:val="vi-VN"/>
        </w:rPr>
        <w:t>: Bảng</w:t>
      </w:r>
      <w:r>
        <w:t xml:space="preserve"> các use</w:t>
      </w:r>
      <w:r w:rsidRPr="00B76278">
        <w:rPr>
          <w:lang w:val="vi-VN"/>
        </w:rPr>
        <w:t xml:space="preserve"> </w:t>
      </w:r>
      <w:r>
        <w:t>case tổng quan cho từng</w:t>
      </w:r>
      <w:r w:rsidR="00E117B1">
        <w:t xml:space="preserve"> loại</w:t>
      </w:r>
      <w:r>
        <w:t xml:space="preserve"> người dùng</w:t>
      </w:r>
      <w:bookmarkEnd w:id="880"/>
    </w:p>
    <w:p w14:paraId="330458EF" w14:textId="72C96608" w:rsidR="00380331" w:rsidRPr="00175494" w:rsidRDefault="00380331" w:rsidP="00175494">
      <w:pPr>
        <w:rPr>
          <w:rFonts w:cs="Times New Roman"/>
          <w:i/>
          <w:lang w:val="vi-VN"/>
        </w:rPr>
      </w:pPr>
      <w:r w:rsidRPr="00155C1F">
        <w:rPr>
          <w:rFonts w:cs="Times New Roman"/>
          <w:i/>
          <w:lang w:val="vi-VN"/>
        </w:rPr>
        <w:t>Lưu ý: Các use case được đánh dấu (*) là các use case phức, với biểu đồ phân rã ở mục [3.2.</w:t>
      </w:r>
      <w:r w:rsidRPr="00B76278">
        <w:rPr>
          <w:rFonts w:cs="Times New Roman"/>
          <w:i/>
          <w:lang w:val="vi-VN"/>
        </w:rPr>
        <w:t>3</w:t>
      </w:r>
      <w:r w:rsidRPr="00155C1F">
        <w:rPr>
          <w:rFonts w:cs="Times New Roman"/>
          <w:i/>
          <w:lang w:val="vi-VN"/>
        </w:rPr>
        <w:t>]</w:t>
      </w:r>
      <w:r w:rsidRPr="0022215B">
        <w:rPr>
          <w:rFonts w:cs="Times New Roman"/>
          <w:i/>
          <w:lang w:val="vi-VN"/>
        </w:rPr>
        <w:t>.</w:t>
      </w:r>
    </w:p>
    <w:p w14:paraId="11B1774D" w14:textId="4CE06AB8" w:rsidR="007C70DC" w:rsidRPr="002108BA" w:rsidRDefault="002108BA" w:rsidP="002108BA">
      <w:pPr>
        <w:rPr>
          <w:rFonts w:cs="Times New Roman"/>
          <w:i/>
          <w:lang w:val="vi-VN"/>
        </w:rPr>
      </w:pPr>
      <w:r>
        <w:rPr>
          <w:noProof/>
        </w:rPr>
        <w:drawing>
          <wp:inline distT="0" distB="0" distL="0" distR="0" wp14:anchorId="0D9161FA" wp14:editId="7C0A206A">
            <wp:extent cx="5577840" cy="4856107"/>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4856107"/>
                    </a:xfrm>
                    <a:prstGeom prst="rect">
                      <a:avLst/>
                    </a:prstGeom>
                    <a:noFill/>
                    <a:ln>
                      <a:noFill/>
                    </a:ln>
                  </pic:spPr>
                </pic:pic>
              </a:graphicData>
            </a:graphic>
          </wp:inline>
        </w:drawing>
      </w:r>
    </w:p>
    <w:p w14:paraId="6127567A" w14:textId="2E75BCAC" w:rsidR="009E3F75" w:rsidRPr="007C70DC" w:rsidRDefault="007C70DC" w:rsidP="000B51EC">
      <w:pPr>
        <w:pStyle w:val="Caption"/>
      </w:pPr>
      <w:bookmarkStart w:id="881" w:name="_Toc501533485"/>
      <w:r w:rsidRPr="007C70DC">
        <w:t xml:space="preserve">Hình </w:t>
      </w:r>
      <w:fldSimple w:instr=" SEQ Hình \* ARABIC ">
        <w:r w:rsidR="007917EC">
          <w:rPr>
            <w:noProof/>
          </w:rPr>
          <w:t>17</w:t>
        </w:r>
      </w:fldSimple>
      <w:r w:rsidRPr="007C70DC">
        <w:t>: Use case tổng quan</w:t>
      </w:r>
      <w:bookmarkEnd w:id="881"/>
    </w:p>
    <w:p w14:paraId="2A595EF4" w14:textId="57C2457F" w:rsidR="00D21BB5" w:rsidRDefault="00D21BB5" w:rsidP="00D21BB5">
      <w:pPr>
        <w:pStyle w:val="Heading3"/>
        <w:rPr>
          <w:rFonts w:cs="Times New Roman"/>
        </w:rPr>
      </w:pPr>
      <w:bookmarkStart w:id="882" w:name="_Toc501533395"/>
      <w:r w:rsidRPr="008B425F">
        <w:rPr>
          <w:rFonts w:cs="Times New Roman"/>
        </w:rPr>
        <w:lastRenderedPageBreak/>
        <w:t>Biểu đồ use case phân rã</w:t>
      </w:r>
      <w:bookmarkEnd w:id="882"/>
    </w:p>
    <w:p w14:paraId="45A23C8B" w14:textId="25FF19BC" w:rsidR="00CD71B5" w:rsidRDefault="00D73F3A" w:rsidP="0059127F">
      <w:pPr>
        <w:pStyle w:val="ListParagraph"/>
        <w:numPr>
          <w:ilvl w:val="0"/>
          <w:numId w:val="19"/>
        </w:numPr>
      </w:pPr>
      <w:r>
        <w:t xml:space="preserve">Biểu đồ use case phân rã cho chức năng </w:t>
      </w:r>
      <w:r w:rsidRPr="00D73F3A">
        <w:rPr>
          <w:b/>
          <w:i/>
        </w:rPr>
        <w:t>quản lý xe</w:t>
      </w:r>
    </w:p>
    <w:p w14:paraId="051F4DB8" w14:textId="245A216C" w:rsidR="00FE7CED" w:rsidRDefault="00FE7CED" w:rsidP="00CD71B5">
      <w:r>
        <w:rPr>
          <w:noProof/>
        </w:rPr>
        <w:drawing>
          <wp:inline distT="0" distB="0" distL="0" distR="0" wp14:anchorId="6DABD1AF" wp14:editId="2A3CCE3B">
            <wp:extent cx="5577840" cy="1900202"/>
            <wp:effectExtent l="0" t="0" r="381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900202"/>
                    </a:xfrm>
                    <a:prstGeom prst="rect">
                      <a:avLst/>
                    </a:prstGeom>
                    <a:noFill/>
                    <a:ln>
                      <a:noFill/>
                    </a:ln>
                  </pic:spPr>
                </pic:pic>
              </a:graphicData>
            </a:graphic>
          </wp:inline>
        </w:drawing>
      </w:r>
    </w:p>
    <w:p w14:paraId="3A5B697C" w14:textId="7F8BE93E" w:rsidR="00D73F3A" w:rsidRDefault="00CD71B5" w:rsidP="000B51EC">
      <w:pPr>
        <w:pStyle w:val="Caption"/>
        <w:rPr>
          <w:noProof/>
        </w:rPr>
      </w:pPr>
      <w:bookmarkStart w:id="883" w:name="_Toc501533486"/>
      <w:r>
        <w:t xml:space="preserve">Hình </w:t>
      </w:r>
      <w:fldSimple w:instr=" SEQ Hình \* ARABIC ">
        <w:r w:rsidR="007917EC">
          <w:rPr>
            <w:noProof/>
          </w:rPr>
          <w:t>18</w:t>
        </w:r>
      </w:fldSimple>
      <w:r>
        <w:rPr>
          <w:noProof/>
        </w:rPr>
        <w:t>: Use case phân rã chức năng quản lý xe</w:t>
      </w:r>
      <w:bookmarkEnd w:id="883"/>
    </w:p>
    <w:p w14:paraId="4E3A8611" w14:textId="7B536CC9" w:rsidR="003627F1" w:rsidRPr="003627F1" w:rsidRDefault="003627F1" w:rsidP="003627F1">
      <w:r>
        <w:t xml:space="preserve">Với chức năng quản lý xe, </w:t>
      </w:r>
      <w:r w:rsidR="00FC4375">
        <w:t xml:space="preserve">lái xe có thể thực hiện các thao tác </w:t>
      </w:r>
      <w:r w:rsidR="00EA47A9">
        <w:t>CRUD (Create – Read -Update - Delete) thông tin phương tiện thông qua hệ thống.</w:t>
      </w:r>
    </w:p>
    <w:p w14:paraId="03808282" w14:textId="0D63EB6A" w:rsidR="00D73F3A" w:rsidRPr="00D73F3A" w:rsidRDefault="00D73F3A" w:rsidP="0059127F">
      <w:pPr>
        <w:pStyle w:val="ListParagraph"/>
        <w:numPr>
          <w:ilvl w:val="0"/>
          <w:numId w:val="19"/>
        </w:numPr>
      </w:pPr>
      <w:r>
        <w:t>Biểu đồ us</w:t>
      </w:r>
      <w:ins w:id="884" w:author="Nguyễn Trọng Giáp" w:date="2017-12-20T08:21:00Z">
        <w:r w:rsidR="003D09A3">
          <w:t>e</w:t>
        </w:r>
      </w:ins>
      <w:del w:id="885" w:author="Nguyễn Trọng Giáp" w:date="2017-12-20T08:21:00Z">
        <w:r w:rsidDel="003D09A3">
          <w:delText>s</w:delText>
        </w:r>
      </w:del>
      <w:r>
        <w:t xml:space="preserve"> case phân rã cho chức năng </w:t>
      </w:r>
      <w:r>
        <w:rPr>
          <w:b/>
          <w:i/>
        </w:rPr>
        <w:t>quản lý đánh dấu</w:t>
      </w:r>
      <w:ins w:id="886" w:author="Nguyen Nhat Hai" w:date="2017-12-19T10:00:00Z">
        <w:r w:rsidR="00017F46">
          <w:rPr>
            <w:b/>
            <w:i/>
          </w:rPr>
          <w:t xml:space="preserve"> </w:t>
        </w:r>
        <w:r w:rsidR="00017F46" w:rsidRPr="00017F46">
          <w:rPr>
            <w:rPrChange w:id="887" w:author="Nguyen Nhat Hai" w:date="2017-12-19T10:00:00Z">
              <w:rPr>
                <w:b/>
                <w:i/>
              </w:rPr>
            </w:rPrChange>
          </w:rPr>
          <w:t>dùng để đánh dấu các dịch vụ mà lái xe yêu thích/hay dùng</w:t>
        </w:r>
      </w:ins>
    </w:p>
    <w:p w14:paraId="604FED2B" w14:textId="2EBFF7F0" w:rsidR="00CD71B5" w:rsidRDefault="00E870C9" w:rsidP="00CD71B5">
      <w:pPr>
        <w:keepNext/>
      </w:pPr>
      <w:r>
        <w:rPr>
          <w:noProof/>
        </w:rPr>
        <w:drawing>
          <wp:inline distT="0" distB="0" distL="0" distR="0" wp14:anchorId="2616C06D" wp14:editId="577BF72B">
            <wp:extent cx="5577840" cy="206371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063718"/>
                    </a:xfrm>
                    <a:prstGeom prst="rect">
                      <a:avLst/>
                    </a:prstGeom>
                    <a:noFill/>
                    <a:ln>
                      <a:noFill/>
                    </a:ln>
                  </pic:spPr>
                </pic:pic>
              </a:graphicData>
            </a:graphic>
          </wp:inline>
        </w:drawing>
      </w:r>
    </w:p>
    <w:p w14:paraId="416E9FD6" w14:textId="7792A4BD" w:rsidR="00D73F3A" w:rsidRDefault="00CD71B5" w:rsidP="000B51EC">
      <w:pPr>
        <w:pStyle w:val="Caption"/>
      </w:pPr>
      <w:bookmarkStart w:id="888" w:name="_Toc501533487"/>
      <w:r>
        <w:t xml:space="preserve">Hình </w:t>
      </w:r>
      <w:fldSimple w:instr=" SEQ Hình \* ARABIC ">
        <w:r w:rsidR="007917EC">
          <w:rPr>
            <w:noProof/>
          </w:rPr>
          <w:t>19</w:t>
        </w:r>
      </w:fldSimple>
      <w:r>
        <w:t xml:space="preserve">: </w:t>
      </w:r>
      <w:r w:rsidRPr="001B6DC1">
        <w:t xml:space="preserve">Use case phân rã chức năng quản lý </w:t>
      </w:r>
      <w:r>
        <w:t>đánh dấu</w:t>
      </w:r>
      <w:bookmarkEnd w:id="888"/>
    </w:p>
    <w:p w14:paraId="7FB2CB3D" w14:textId="55694642" w:rsidR="00660CAF" w:rsidRPr="00E53856" w:rsidRDefault="00B9731F" w:rsidP="00E53856">
      <w:r>
        <w:t xml:space="preserve">Sau khi xem thông tin dịch vụ, </w:t>
      </w:r>
      <w:r w:rsidR="00E53856">
        <w:t xml:space="preserve">lái xe có thể </w:t>
      </w:r>
      <w:r w:rsidR="00047C25">
        <w:t xml:space="preserve">đánh dấu </w:t>
      </w:r>
      <w:r>
        <w:t>chúng vào danh sách của mình để dễ dàng xem lại</w:t>
      </w:r>
      <w:r w:rsidR="00047C25">
        <w:t>. Với chức năng quản lý đánh dấu, lái xe có thể xem danh sách</w:t>
      </w:r>
      <w:r w:rsidR="002108BA">
        <w:t xml:space="preserve"> những dịch vụ đã đánh dấu</w:t>
      </w:r>
      <w:r>
        <w:t xml:space="preserve"> cũng như xóa chúng.</w:t>
      </w:r>
    </w:p>
    <w:p w14:paraId="2971EECD" w14:textId="6D0EEB9F" w:rsidR="00CD71B5" w:rsidRDefault="00D73F3A" w:rsidP="0059127F">
      <w:pPr>
        <w:pStyle w:val="ListParagraph"/>
        <w:numPr>
          <w:ilvl w:val="0"/>
          <w:numId w:val="19"/>
        </w:numPr>
      </w:pPr>
      <w:r>
        <w:t xml:space="preserve">Biểu đồ use case phân rã cho chức năng </w:t>
      </w:r>
      <w:r w:rsidRPr="00D73F3A">
        <w:rPr>
          <w:b/>
          <w:i/>
        </w:rPr>
        <w:t xml:space="preserve">quản lý </w:t>
      </w:r>
      <w:r>
        <w:rPr>
          <w:b/>
          <w:i/>
        </w:rPr>
        <w:t>lịch sử</w:t>
      </w:r>
    </w:p>
    <w:p w14:paraId="358EF773" w14:textId="0540760B" w:rsidR="00E870C9" w:rsidRDefault="00E870C9" w:rsidP="00CD71B5">
      <w:pPr>
        <w:keepNext/>
      </w:pPr>
      <w:r>
        <w:rPr>
          <w:noProof/>
        </w:rPr>
        <w:lastRenderedPageBreak/>
        <w:drawing>
          <wp:inline distT="0" distB="0" distL="0" distR="0" wp14:anchorId="68925663" wp14:editId="7DF4B207">
            <wp:extent cx="5577840" cy="170465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1704653"/>
                    </a:xfrm>
                    <a:prstGeom prst="rect">
                      <a:avLst/>
                    </a:prstGeom>
                    <a:noFill/>
                    <a:ln>
                      <a:noFill/>
                    </a:ln>
                  </pic:spPr>
                </pic:pic>
              </a:graphicData>
            </a:graphic>
          </wp:inline>
        </w:drawing>
      </w:r>
    </w:p>
    <w:p w14:paraId="4754635B" w14:textId="3757AEAF" w:rsidR="00700171" w:rsidRDefault="00CD71B5" w:rsidP="000B51EC">
      <w:pPr>
        <w:pStyle w:val="Caption"/>
        <w:rPr>
          <w:noProof/>
        </w:rPr>
      </w:pPr>
      <w:bookmarkStart w:id="889" w:name="_Toc501533488"/>
      <w:r>
        <w:t xml:space="preserve">Hình </w:t>
      </w:r>
      <w:fldSimple w:instr=" SEQ Hình \* ARABIC ">
        <w:r w:rsidR="007917EC">
          <w:rPr>
            <w:noProof/>
          </w:rPr>
          <w:t>20</w:t>
        </w:r>
      </w:fldSimple>
      <w:r w:rsidRPr="00EF3C14">
        <w:rPr>
          <w:noProof/>
        </w:rPr>
        <w:t>: Use case phân rã chức năng quản lý</w:t>
      </w:r>
      <w:r>
        <w:rPr>
          <w:noProof/>
        </w:rPr>
        <w:t xml:space="preserve"> lịch sử</w:t>
      </w:r>
      <w:bookmarkEnd w:id="889"/>
    </w:p>
    <w:p w14:paraId="09BA8E1A" w14:textId="053EF525" w:rsidR="00DE38C3" w:rsidRPr="00DE38C3" w:rsidRDefault="00DE38C3" w:rsidP="00DE38C3">
      <w:r>
        <w:t xml:space="preserve">Với mỗi lần xem thông tin dịch vụ, thông tin đấy sẽ được thêm vào lịch sử của lái xe. Ở chức năng </w:t>
      </w:r>
      <w:r w:rsidR="00B9731F">
        <w:t>quản lý lịch sử</w:t>
      </w:r>
      <w:r>
        <w:t>, sau khi xem danh sách lịch sử, lái xe có thể xóa những danh sách đấy.</w:t>
      </w:r>
    </w:p>
    <w:p w14:paraId="42719176" w14:textId="611C26C4" w:rsidR="00CD71B5" w:rsidRDefault="00B33102" w:rsidP="0059127F">
      <w:pPr>
        <w:pStyle w:val="ListParagraph"/>
        <w:numPr>
          <w:ilvl w:val="0"/>
          <w:numId w:val="19"/>
        </w:numPr>
      </w:pPr>
      <w:r>
        <w:t xml:space="preserve">Biểu đồ use case phân rã cho chức năng </w:t>
      </w:r>
      <w:r w:rsidRPr="00D73F3A">
        <w:rPr>
          <w:b/>
          <w:i/>
        </w:rPr>
        <w:t xml:space="preserve">quản lý </w:t>
      </w:r>
      <w:r>
        <w:rPr>
          <w:b/>
          <w:i/>
        </w:rPr>
        <w:t>dịch vụ</w:t>
      </w:r>
    </w:p>
    <w:p w14:paraId="1F585DF8" w14:textId="0D6D5BC8" w:rsidR="008B6EB7" w:rsidRDefault="008B6EB7" w:rsidP="00CD71B5">
      <w:pPr>
        <w:keepNext/>
      </w:pPr>
      <w:r>
        <w:rPr>
          <w:noProof/>
        </w:rPr>
        <w:drawing>
          <wp:inline distT="0" distB="0" distL="0" distR="0" wp14:anchorId="0F760AB0" wp14:editId="4F8317E5">
            <wp:extent cx="5577840" cy="194826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1948269"/>
                    </a:xfrm>
                    <a:prstGeom prst="rect">
                      <a:avLst/>
                    </a:prstGeom>
                    <a:noFill/>
                    <a:ln>
                      <a:noFill/>
                    </a:ln>
                  </pic:spPr>
                </pic:pic>
              </a:graphicData>
            </a:graphic>
          </wp:inline>
        </w:drawing>
      </w:r>
    </w:p>
    <w:p w14:paraId="6AAB621F" w14:textId="34CD8741" w:rsidR="00B33102" w:rsidRDefault="00CD71B5" w:rsidP="000B51EC">
      <w:pPr>
        <w:pStyle w:val="Caption"/>
      </w:pPr>
      <w:bookmarkStart w:id="890" w:name="_Toc501533489"/>
      <w:r>
        <w:t xml:space="preserve">Hình </w:t>
      </w:r>
      <w:fldSimple w:instr=" SEQ Hình \* ARABIC ">
        <w:r w:rsidR="007917EC">
          <w:rPr>
            <w:noProof/>
          </w:rPr>
          <w:t>21</w:t>
        </w:r>
      </w:fldSimple>
      <w:r w:rsidRPr="00130997">
        <w:t xml:space="preserve">: Use case phân rã chức năng quản lý </w:t>
      </w:r>
      <w:r>
        <w:t>dịch vụ</w:t>
      </w:r>
      <w:bookmarkEnd w:id="890"/>
    </w:p>
    <w:p w14:paraId="03BA9761" w14:textId="6AEE3CA1" w:rsidR="00B9731F" w:rsidRPr="00B9731F" w:rsidRDefault="00ED14A8" w:rsidP="00B9731F">
      <w:r>
        <w:t>Nh</w:t>
      </w:r>
      <w:r w:rsidR="00153D95">
        <w:t>à cung cấp đưa những thông tin dịch vụ của mình lên ứng dụng thông qua chức năng quản lý dịch vụ. Chức năng này cũng bao gồm</w:t>
      </w:r>
      <w:r w:rsidR="000F3708">
        <w:t xml:space="preserve"> CRUD</w:t>
      </w:r>
      <w:r w:rsidR="00153D95">
        <w:t>.</w:t>
      </w:r>
    </w:p>
    <w:p w14:paraId="1B2CF1F3" w14:textId="269F8A79" w:rsidR="00CD71B5" w:rsidRDefault="00B33102" w:rsidP="0059127F">
      <w:pPr>
        <w:pStyle w:val="ListParagraph"/>
        <w:numPr>
          <w:ilvl w:val="0"/>
          <w:numId w:val="19"/>
        </w:numPr>
      </w:pPr>
      <w:r>
        <w:t xml:space="preserve">Biểu đồ use case phân ra cho chức năng </w:t>
      </w:r>
      <w:r w:rsidRPr="00B33102">
        <w:rPr>
          <w:b/>
          <w:i/>
        </w:rPr>
        <w:t xml:space="preserve">quản </w:t>
      </w:r>
      <w:r>
        <w:rPr>
          <w:b/>
          <w:i/>
        </w:rPr>
        <w:t>trị người dùng</w:t>
      </w:r>
    </w:p>
    <w:p w14:paraId="59024DF5" w14:textId="006E75A3" w:rsidR="00510BDE" w:rsidRDefault="00510BDE" w:rsidP="00CD71B5">
      <w:pPr>
        <w:keepNext/>
      </w:pPr>
      <w:r>
        <w:rPr>
          <w:noProof/>
        </w:rPr>
        <w:drawing>
          <wp:inline distT="0" distB="0" distL="0" distR="0" wp14:anchorId="209E41DD" wp14:editId="01A9676B">
            <wp:extent cx="5577840" cy="156363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1563632"/>
                    </a:xfrm>
                    <a:prstGeom prst="rect">
                      <a:avLst/>
                    </a:prstGeom>
                    <a:noFill/>
                    <a:ln>
                      <a:noFill/>
                    </a:ln>
                  </pic:spPr>
                </pic:pic>
              </a:graphicData>
            </a:graphic>
          </wp:inline>
        </w:drawing>
      </w:r>
    </w:p>
    <w:p w14:paraId="3C722D2F" w14:textId="0BFBAE2F" w:rsidR="00A16576" w:rsidRDefault="00CD71B5" w:rsidP="000B51EC">
      <w:pPr>
        <w:pStyle w:val="Caption"/>
        <w:rPr>
          <w:noProof/>
        </w:rPr>
      </w:pPr>
      <w:bookmarkStart w:id="891" w:name="_Toc501533490"/>
      <w:r>
        <w:t xml:space="preserve">Hình </w:t>
      </w:r>
      <w:fldSimple w:instr=" SEQ Hình \* ARABIC ">
        <w:r w:rsidR="007917EC">
          <w:rPr>
            <w:noProof/>
          </w:rPr>
          <w:t>22</w:t>
        </w:r>
      </w:fldSimple>
      <w:r w:rsidRPr="00D9128F">
        <w:rPr>
          <w:noProof/>
        </w:rPr>
        <w:t xml:space="preserve">: Use case phân rã chức năng quản </w:t>
      </w:r>
      <w:r>
        <w:rPr>
          <w:noProof/>
        </w:rPr>
        <w:t>trị người dùng</w:t>
      </w:r>
      <w:bookmarkEnd w:id="891"/>
    </w:p>
    <w:p w14:paraId="102251F8" w14:textId="613B09E3" w:rsidR="00EA47A9" w:rsidRPr="00EA47A9" w:rsidRDefault="00EA47A9" w:rsidP="00EA47A9">
      <w:r>
        <w:lastRenderedPageBreak/>
        <w:t>Để quản lý người dùng, hệ thống cung cấp chức năng quản trị người dùng cho quản trị viên, bên cạnh các chức năng tìm kiếm cũng như xem thông tin thì quản trị viên còn có thể chặn hoặc bỏ chặn người dùng.</w:t>
      </w:r>
    </w:p>
    <w:p w14:paraId="1018E624" w14:textId="7C1487BF" w:rsidR="00CD71B5" w:rsidRDefault="00B33102" w:rsidP="0059127F">
      <w:pPr>
        <w:pStyle w:val="ListParagraph"/>
        <w:numPr>
          <w:ilvl w:val="0"/>
          <w:numId w:val="19"/>
        </w:numPr>
      </w:pPr>
      <w:r>
        <w:t xml:space="preserve">Biểu đồ use case phân rã cho chức năng </w:t>
      </w:r>
      <w:r w:rsidRPr="00D73F3A">
        <w:rPr>
          <w:b/>
          <w:i/>
        </w:rPr>
        <w:t xml:space="preserve">quản </w:t>
      </w:r>
      <w:r>
        <w:rPr>
          <w:b/>
          <w:i/>
        </w:rPr>
        <w:t>trị dịch vụ</w:t>
      </w:r>
    </w:p>
    <w:p w14:paraId="7AA6DC61" w14:textId="2317EBBB" w:rsidR="00991485" w:rsidRDefault="00991485" w:rsidP="00CD71B5">
      <w:pPr>
        <w:keepNext/>
      </w:pPr>
      <w:r>
        <w:rPr>
          <w:noProof/>
        </w:rPr>
        <w:drawing>
          <wp:inline distT="0" distB="0" distL="0" distR="0" wp14:anchorId="1E6A7F54" wp14:editId="14C7649F">
            <wp:extent cx="5577840" cy="166216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1662162"/>
                    </a:xfrm>
                    <a:prstGeom prst="rect">
                      <a:avLst/>
                    </a:prstGeom>
                    <a:noFill/>
                    <a:ln>
                      <a:noFill/>
                    </a:ln>
                  </pic:spPr>
                </pic:pic>
              </a:graphicData>
            </a:graphic>
          </wp:inline>
        </w:drawing>
      </w:r>
    </w:p>
    <w:p w14:paraId="4F588EE2" w14:textId="389BB133" w:rsidR="00D21BB5" w:rsidRDefault="00CD71B5" w:rsidP="000B51EC">
      <w:pPr>
        <w:pStyle w:val="Caption"/>
        <w:rPr>
          <w:noProof/>
        </w:rPr>
      </w:pPr>
      <w:bookmarkStart w:id="892" w:name="_Toc501533491"/>
      <w:r>
        <w:t xml:space="preserve">Hình </w:t>
      </w:r>
      <w:fldSimple w:instr=" SEQ Hình \* ARABIC ">
        <w:r w:rsidR="007917EC">
          <w:rPr>
            <w:noProof/>
          </w:rPr>
          <w:t>23</w:t>
        </w:r>
      </w:fldSimple>
      <w:r w:rsidRPr="001C4F30">
        <w:rPr>
          <w:noProof/>
        </w:rPr>
        <w:t xml:space="preserve">: Use case phân rã chức năng quản </w:t>
      </w:r>
      <w:r>
        <w:rPr>
          <w:noProof/>
        </w:rPr>
        <w:t>trị dịch vụ</w:t>
      </w:r>
      <w:bookmarkEnd w:id="892"/>
    </w:p>
    <w:p w14:paraId="2FEB5754" w14:textId="2194E80B" w:rsidR="00714593" w:rsidRPr="0027635E" w:rsidRDefault="00EA47A9" w:rsidP="0027635E">
      <w:r>
        <w:t>Tương tự với các chức năng ở quản trị người dùng, quản trị dịch vụ cũng có các chức năng cho quản trị viên với thông tin dịch vụ.</w:t>
      </w:r>
    </w:p>
    <w:p w14:paraId="136E5C2E" w14:textId="1DF08A03" w:rsidR="00D21BB5" w:rsidRDefault="00D21BB5" w:rsidP="00D21BB5">
      <w:pPr>
        <w:pStyle w:val="Heading3"/>
        <w:rPr>
          <w:rFonts w:cs="Times New Roman"/>
        </w:rPr>
      </w:pPr>
      <w:bookmarkStart w:id="893" w:name="_Toc501533396"/>
      <w:r w:rsidRPr="008B425F">
        <w:rPr>
          <w:rFonts w:cs="Times New Roman"/>
        </w:rPr>
        <w:t>Quy trình nghiệp vụ</w:t>
      </w:r>
      <w:bookmarkEnd w:id="893"/>
    </w:p>
    <w:p w14:paraId="29B2A653" w14:textId="4F31F939" w:rsidR="00C9728D" w:rsidRDefault="002A7E49" w:rsidP="00714593">
      <w:r w:rsidRPr="002A7E49">
        <w:t xml:space="preserve">Trong hệ thống có 3 quy trình nghiệp vụ chính: Quy trình sử dụng </w:t>
      </w:r>
      <w:r w:rsidR="00960E72">
        <w:t>ứng dụng</w:t>
      </w:r>
      <w:r w:rsidRPr="002A7E49">
        <w:t xml:space="preserve"> của </w:t>
      </w:r>
      <w:r>
        <w:t>lái xe</w:t>
      </w:r>
      <w:r w:rsidR="00184F06">
        <w:t xml:space="preserve"> (tài xế)</w:t>
      </w:r>
      <w:r>
        <w:t>, nhà cung cấp dịch vụ,</w:t>
      </w:r>
      <w:r w:rsidRPr="002A7E49">
        <w:t xml:space="preserve"> </w:t>
      </w:r>
      <w:r>
        <w:t>quản trị viên.</w:t>
      </w:r>
    </w:p>
    <w:p w14:paraId="1AD04E1B" w14:textId="7561B069" w:rsidR="00A14D99" w:rsidRDefault="00046D95" w:rsidP="0059127F">
      <w:pPr>
        <w:pStyle w:val="ListParagraph"/>
        <w:numPr>
          <w:ilvl w:val="0"/>
          <w:numId w:val="19"/>
        </w:numPr>
      </w:pPr>
      <w:r>
        <w:t xml:space="preserve">Quy trình </w:t>
      </w:r>
      <w:r w:rsidR="00184F06">
        <w:t>nghiệp vụ</w:t>
      </w:r>
      <w:r>
        <w:t xml:space="preserve"> của </w:t>
      </w:r>
      <w:r w:rsidR="00184F06" w:rsidRPr="008F158B">
        <w:rPr>
          <w:b/>
          <w:i/>
        </w:rPr>
        <w:t>tài xế</w:t>
      </w:r>
      <w:r w:rsidR="007073F8">
        <w:t>.</w:t>
      </w:r>
    </w:p>
    <w:p w14:paraId="49DE24E4" w14:textId="7CE253EE" w:rsidR="003F7D6F" w:rsidRDefault="003F7D6F" w:rsidP="00184F06">
      <w:pPr>
        <w:keepNext/>
      </w:pPr>
      <w:r>
        <w:rPr>
          <w:noProof/>
        </w:rPr>
        <w:drawing>
          <wp:inline distT="0" distB="0" distL="0" distR="0" wp14:anchorId="2BBBC55A" wp14:editId="29ACF250">
            <wp:extent cx="5577840" cy="2781274"/>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781274"/>
                    </a:xfrm>
                    <a:prstGeom prst="rect">
                      <a:avLst/>
                    </a:prstGeom>
                    <a:noFill/>
                    <a:ln>
                      <a:noFill/>
                    </a:ln>
                  </pic:spPr>
                </pic:pic>
              </a:graphicData>
            </a:graphic>
          </wp:inline>
        </w:drawing>
      </w:r>
    </w:p>
    <w:p w14:paraId="615BEDBA" w14:textId="0FF9796E" w:rsidR="00FB7307" w:rsidRDefault="00184F06" w:rsidP="000B51EC">
      <w:pPr>
        <w:pStyle w:val="Caption"/>
      </w:pPr>
      <w:bookmarkStart w:id="894" w:name="_Toc501533492"/>
      <w:r>
        <w:t xml:space="preserve">Hình </w:t>
      </w:r>
      <w:fldSimple w:instr=" SEQ Hình \* ARABIC ">
        <w:r w:rsidR="007917EC">
          <w:rPr>
            <w:noProof/>
          </w:rPr>
          <w:t>24</w:t>
        </w:r>
      </w:fldSimple>
      <w:r>
        <w:t>: Quy trình nghiệp vụ của tài xế</w:t>
      </w:r>
      <w:bookmarkEnd w:id="894"/>
    </w:p>
    <w:p w14:paraId="707D04D3" w14:textId="1720C415" w:rsidR="00C9728D" w:rsidRDefault="00C9728D" w:rsidP="0027635E">
      <w:r>
        <w:lastRenderedPageBreak/>
        <w:t xml:space="preserve">Người dùng </w:t>
      </w:r>
      <w:r w:rsidRPr="0037593C">
        <w:t xml:space="preserve">có thể đăng ký </w:t>
      </w:r>
      <w:r>
        <w:t>và lựa chọn loại người dùng</w:t>
      </w:r>
      <w:r w:rsidR="00D52E43">
        <w:t xml:space="preserve"> là </w:t>
      </w:r>
      <w:r>
        <w:t>tài xế</w:t>
      </w:r>
      <w:r w:rsidRPr="0037593C">
        <w:t>.</w:t>
      </w:r>
      <w:r>
        <w:t xml:space="preserve"> Sau khi đăng ký </w:t>
      </w:r>
      <w:r w:rsidR="00D52E43">
        <w:t xml:space="preserve">và </w:t>
      </w:r>
      <w:r>
        <w:t xml:space="preserve">đăng nhập </w:t>
      </w:r>
      <w:r w:rsidR="00D52E43">
        <w:t xml:space="preserve">với vai trò tài xế </w:t>
      </w:r>
      <w:r>
        <w:t>vào hệ</w:t>
      </w:r>
      <w:r w:rsidR="00D52E43">
        <w:t xml:space="preserve"> thống</w:t>
      </w:r>
      <w:r>
        <w:t>. Tài xế có thể</w:t>
      </w:r>
      <w:r w:rsidRPr="0037593C">
        <w:t xml:space="preserve"> </w:t>
      </w:r>
      <w:r>
        <w:t>quản lý xe, lịch sử, đánh dấu cũng như tìm kiếm và xem thông tin các dịch vụ và cập nhật thông tin cá nhân lên hệ thống.</w:t>
      </w:r>
    </w:p>
    <w:p w14:paraId="61B30ABF" w14:textId="1AD77717" w:rsidR="00376F83" w:rsidRDefault="00046D95" w:rsidP="0059127F">
      <w:pPr>
        <w:pStyle w:val="ListParagraph"/>
        <w:numPr>
          <w:ilvl w:val="0"/>
          <w:numId w:val="19"/>
        </w:numPr>
      </w:pPr>
      <w:r>
        <w:t xml:space="preserve">Quy trình sử dụng ứng dụng của </w:t>
      </w:r>
      <w:r w:rsidRPr="008F158B">
        <w:rPr>
          <w:b/>
          <w:i/>
        </w:rPr>
        <w:t>nhà cung cấp</w:t>
      </w:r>
      <w:r w:rsidR="007073F8">
        <w:t>.</w:t>
      </w:r>
    </w:p>
    <w:p w14:paraId="107F2536" w14:textId="13C48494" w:rsidR="00F74A94" w:rsidRDefault="00F74A94" w:rsidP="00376F83">
      <w:pPr>
        <w:keepNext/>
      </w:pPr>
      <w:r>
        <w:rPr>
          <w:noProof/>
        </w:rPr>
        <w:drawing>
          <wp:inline distT="0" distB="0" distL="0" distR="0" wp14:anchorId="4990C8BF" wp14:editId="6FB9D6E1">
            <wp:extent cx="5577840" cy="280693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806935"/>
                    </a:xfrm>
                    <a:prstGeom prst="rect">
                      <a:avLst/>
                    </a:prstGeom>
                    <a:noFill/>
                    <a:ln>
                      <a:noFill/>
                    </a:ln>
                  </pic:spPr>
                </pic:pic>
              </a:graphicData>
            </a:graphic>
          </wp:inline>
        </w:drawing>
      </w:r>
    </w:p>
    <w:p w14:paraId="36D4C778" w14:textId="56CAAB66" w:rsidR="00633585" w:rsidRDefault="00376F83" w:rsidP="000B51EC">
      <w:pPr>
        <w:pStyle w:val="Caption"/>
      </w:pPr>
      <w:bookmarkStart w:id="895" w:name="_Toc501533493"/>
      <w:r>
        <w:t xml:space="preserve">Hình </w:t>
      </w:r>
      <w:fldSimple w:instr=" SEQ Hình \* ARABIC ">
        <w:r w:rsidR="007917EC">
          <w:rPr>
            <w:noProof/>
          </w:rPr>
          <w:t>25</w:t>
        </w:r>
      </w:fldSimple>
      <w:r>
        <w:t>: Quy trình nghiệp vụ của nhà cung cấp</w:t>
      </w:r>
      <w:bookmarkEnd w:id="895"/>
    </w:p>
    <w:p w14:paraId="74209A57" w14:textId="4F207D68" w:rsidR="00C9728D" w:rsidRDefault="00F72313" w:rsidP="0027635E">
      <w:bookmarkStart w:id="896" w:name="_Hlk500940599"/>
      <w:r>
        <w:t>Nhà cung cấp</w:t>
      </w:r>
      <w:r w:rsidR="00C9728D">
        <w:t xml:space="preserve"> </w:t>
      </w:r>
      <w:r w:rsidR="00C9728D" w:rsidRPr="0037593C">
        <w:t xml:space="preserve">có thể đăng ký </w:t>
      </w:r>
      <w:r w:rsidR="00C9728D">
        <w:t>và lựa chọn loại người dùng (</w:t>
      </w:r>
      <w:r w:rsidR="001E10C2">
        <w:t>nhà cung cấp</w:t>
      </w:r>
      <w:r w:rsidR="00C9728D">
        <w:t xml:space="preserve">) </w:t>
      </w:r>
      <w:r w:rsidR="00C9728D" w:rsidRPr="0037593C">
        <w:t>cho mình.</w:t>
      </w:r>
      <w:r w:rsidR="00C9728D">
        <w:t xml:space="preserve"> </w:t>
      </w:r>
      <w:r w:rsidR="00D52E43">
        <w:t xml:space="preserve">Sau khi đăng ký và đăng nhập với vai trò tài xế vào hệ thống. </w:t>
      </w:r>
      <w:r>
        <w:t xml:space="preserve">Với vai trò đấy, nhà cung cấp </w:t>
      </w:r>
      <w:r w:rsidR="00C9728D">
        <w:t>có thể</w:t>
      </w:r>
      <w:r w:rsidR="00C9728D" w:rsidRPr="0037593C">
        <w:t xml:space="preserve"> </w:t>
      </w:r>
      <w:r w:rsidR="00C9728D">
        <w:t xml:space="preserve">quản </w:t>
      </w:r>
      <w:r>
        <w:t xml:space="preserve">lý </w:t>
      </w:r>
      <w:r w:rsidR="00C9728D">
        <w:t>thông tin các dịch vụ</w:t>
      </w:r>
      <w:r>
        <w:t xml:space="preserve"> do mình tạo ra cũng như có thể </w:t>
      </w:r>
      <w:r w:rsidR="00C9728D">
        <w:t>cập nhật thông tin cá nhân lên hệ thống.</w:t>
      </w:r>
    </w:p>
    <w:bookmarkEnd w:id="896"/>
    <w:p w14:paraId="78E3E1D4" w14:textId="03E7F14C" w:rsidR="00046D95" w:rsidRDefault="00046D95" w:rsidP="0059127F">
      <w:pPr>
        <w:pStyle w:val="ListParagraph"/>
        <w:numPr>
          <w:ilvl w:val="0"/>
          <w:numId w:val="19"/>
        </w:numPr>
      </w:pPr>
      <w:r>
        <w:t xml:space="preserve">Quy trình sử dụng ứng dụng của </w:t>
      </w:r>
      <w:r w:rsidRPr="008F158B">
        <w:rPr>
          <w:b/>
          <w:i/>
        </w:rPr>
        <w:t>quản trị viên</w:t>
      </w:r>
      <w:r>
        <w:t>.</w:t>
      </w:r>
    </w:p>
    <w:p w14:paraId="11680AF8" w14:textId="162DF508" w:rsidR="006919BD" w:rsidRDefault="00A90D12" w:rsidP="006919BD">
      <w:pPr>
        <w:keepNext/>
      </w:pPr>
      <w:r>
        <w:rPr>
          <w:noProof/>
        </w:rPr>
        <w:drawing>
          <wp:inline distT="0" distB="0" distL="0" distR="0" wp14:anchorId="3048F1F3" wp14:editId="25364B2C">
            <wp:extent cx="5577840" cy="263253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632538"/>
                    </a:xfrm>
                    <a:prstGeom prst="rect">
                      <a:avLst/>
                    </a:prstGeom>
                    <a:noFill/>
                    <a:ln>
                      <a:noFill/>
                    </a:ln>
                  </pic:spPr>
                </pic:pic>
              </a:graphicData>
            </a:graphic>
          </wp:inline>
        </w:drawing>
      </w:r>
    </w:p>
    <w:p w14:paraId="0196E8E9" w14:textId="041EDED7" w:rsidR="00633585" w:rsidRDefault="006919BD" w:rsidP="000B51EC">
      <w:pPr>
        <w:pStyle w:val="Caption"/>
      </w:pPr>
      <w:bookmarkStart w:id="897" w:name="_Toc501533494"/>
      <w:r>
        <w:t xml:space="preserve">Hình </w:t>
      </w:r>
      <w:fldSimple w:instr=" SEQ Hình \* ARABIC ">
        <w:r w:rsidR="007917EC">
          <w:rPr>
            <w:noProof/>
          </w:rPr>
          <w:t>26</w:t>
        </w:r>
      </w:fldSimple>
      <w:r>
        <w:t>: Quy trình nghiệp vụ của quản trị viên</w:t>
      </w:r>
      <w:bookmarkEnd w:id="897"/>
    </w:p>
    <w:p w14:paraId="5BCC9734" w14:textId="6C0185F4" w:rsidR="004E60B2" w:rsidRPr="00A90D12" w:rsidRDefault="001D1A01" w:rsidP="00A90D12">
      <w:r>
        <w:lastRenderedPageBreak/>
        <w:t xml:space="preserve">Sau </w:t>
      </w:r>
      <w:r w:rsidR="006D37F5" w:rsidRPr="006D37F5">
        <w:t xml:space="preserve">khi đăng </w:t>
      </w:r>
      <w:r w:rsidR="006D37F5">
        <w:t>nhập vào hệ thống</w:t>
      </w:r>
      <w:r w:rsidR="006D37F5" w:rsidRPr="006D37F5">
        <w:t xml:space="preserve"> thành công, </w:t>
      </w:r>
      <w:r w:rsidR="006D37F5">
        <w:t>quản trị viên có thể thực hiện các chức năng quản trị người dùng, quản trị dịch vụ cũng như xem thống kê về người dùng, dịch vụ</w:t>
      </w:r>
      <w:r w:rsidR="006D37F5" w:rsidRPr="006D37F5">
        <w:t>.</w:t>
      </w:r>
    </w:p>
    <w:p w14:paraId="23AD038D" w14:textId="475543B4" w:rsidR="003B77B0" w:rsidRPr="003B77B0" w:rsidRDefault="00E903EE" w:rsidP="003B77B0">
      <w:pPr>
        <w:pStyle w:val="Heading2"/>
        <w:rPr>
          <w:rFonts w:cs="Times New Roman"/>
          <w:color w:val="auto"/>
          <w:lang w:val="vi-VN"/>
        </w:rPr>
      </w:pPr>
      <w:bookmarkStart w:id="898" w:name="_Toc501533397"/>
      <w:ins w:id="899" w:author="Nguyen Nhat Hai" w:date="2017-12-18T08:53:00Z">
        <w:r>
          <w:rPr>
            <w:rFonts w:cs="Times New Roman"/>
            <w:color w:val="auto"/>
            <w:lang w:val="vi-VN"/>
          </w:rPr>
          <w:t>Phân tích</w:t>
        </w:r>
      </w:ins>
      <w:ins w:id="900" w:author="Nguyen Nhat Hai" w:date="2017-12-18T08:55:00Z">
        <w:r w:rsidR="00E92C4A">
          <w:rPr>
            <w:rFonts w:cs="Times New Roman"/>
            <w:color w:val="auto"/>
            <w:lang w:val="vi-VN"/>
          </w:rPr>
          <w:t xml:space="preserve"> chi tiết</w:t>
        </w:r>
      </w:ins>
      <w:ins w:id="901" w:author="Nguyen Nhat Hai" w:date="2017-12-18T08:53:00Z">
        <w:r>
          <w:rPr>
            <w:rFonts w:cs="Times New Roman"/>
            <w:color w:val="auto"/>
            <w:lang w:val="vi-VN"/>
          </w:rPr>
          <w:t xml:space="preserve"> y</w:t>
        </w:r>
      </w:ins>
      <w:del w:id="902" w:author="Nguyen Nhat Hai" w:date="2017-12-18T08:53:00Z">
        <w:r w:rsidR="00D21BB5" w:rsidRPr="008B425F" w:rsidDel="00E903EE">
          <w:rPr>
            <w:rFonts w:cs="Times New Roman"/>
            <w:color w:val="auto"/>
            <w:lang w:val="vi-VN"/>
          </w:rPr>
          <w:delText>Y</w:delText>
        </w:r>
      </w:del>
      <w:r w:rsidR="00D21BB5" w:rsidRPr="008B425F">
        <w:rPr>
          <w:rFonts w:cs="Times New Roman"/>
          <w:color w:val="auto"/>
          <w:lang w:val="vi-VN"/>
        </w:rPr>
        <w:t xml:space="preserve">êu cầu </w:t>
      </w:r>
      <w:ins w:id="903" w:author="Nguyen Nhat Hai" w:date="2017-12-18T08:54:00Z">
        <w:r w:rsidR="00B8269B">
          <w:rPr>
            <w:rFonts w:cs="Times New Roman"/>
            <w:color w:val="auto"/>
            <w:lang w:val="vi-VN"/>
          </w:rPr>
          <w:t>người dùng (users)</w:t>
        </w:r>
      </w:ins>
      <w:bookmarkEnd w:id="898"/>
      <w:del w:id="904" w:author="Nguyen Nhat Hai" w:date="2017-12-18T08:55:00Z">
        <w:r w:rsidR="00D21BB5" w:rsidRPr="008B425F" w:rsidDel="00E92C4A">
          <w:rPr>
            <w:rFonts w:cs="Times New Roman"/>
            <w:color w:val="auto"/>
            <w:lang w:val="vi-VN"/>
          </w:rPr>
          <w:delText>chi tiết</w:delText>
        </w:r>
      </w:del>
    </w:p>
    <w:p w14:paraId="4FD3D69F" w14:textId="7923F832" w:rsidR="003B77B0" w:rsidRDefault="00D21BB5" w:rsidP="003B77B0">
      <w:pPr>
        <w:pStyle w:val="Heading3"/>
        <w:rPr>
          <w:rFonts w:cs="Times New Roman"/>
        </w:rPr>
      </w:pPr>
      <w:bookmarkStart w:id="905" w:name="_Toc501533398"/>
      <w:r w:rsidRPr="008B425F">
        <w:rPr>
          <w:rFonts w:cs="Times New Roman"/>
        </w:rPr>
        <w:t xml:space="preserve">Đặc tả use case UC001 </w:t>
      </w:r>
      <w:r w:rsidR="009919A8">
        <w:rPr>
          <w:rFonts w:cs="Times New Roman"/>
        </w:rPr>
        <w:t>–</w:t>
      </w:r>
      <w:r w:rsidR="000A6EA7">
        <w:rPr>
          <w:rFonts w:cs="Times New Roman"/>
        </w:rPr>
        <w:t xml:space="preserve"> </w:t>
      </w:r>
      <w:r w:rsidR="009919A8">
        <w:rPr>
          <w:rFonts w:cs="Times New Roman"/>
        </w:rPr>
        <w:t>Đăng ký tài khoản</w:t>
      </w:r>
      <w:bookmarkEnd w:id="905"/>
    </w:p>
    <w:tbl>
      <w:tblPr>
        <w:tblStyle w:val="TableGrid"/>
        <w:tblW w:w="0" w:type="auto"/>
        <w:tblLook w:val="04A0" w:firstRow="1" w:lastRow="0" w:firstColumn="1" w:lastColumn="0" w:noHBand="0" w:noVBand="1"/>
      </w:tblPr>
      <w:tblGrid>
        <w:gridCol w:w="1705"/>
        <w:gridCol w:w="2656"/>
        <w:gridCol w:w="2206"/>
        <w:gridCol w:w="2207"/>
      </w:tblGrid>
      <w:tr w:rsidR="004E60B2" w14:paraId="6092090F" w14:textId="77777777" w:rsidTr="001D1A01">
        <w:tc>
          <w:tcPr>
            <w:tcW w:w="1705" w:type="dxa"/>
          </w:tcPr>
          <w:p w14:paraId="6BD207A0" w14:textId="19B4912C" w:rsidR="004E60B2" w:rsidRDefault="004E60B2" w:rsidP="00C7298F">
            <w:pPr>
              <w:spacing w:before="60" w:beforeAutospacing="0" w:after="60" w:afterAutospacing="0"/>
              <w:jc w:val="left"/>
            </w:pPr>
            <w:r w:rsidRPr="00CE53D6">
              <w:rPr>
                <w:rFonts w:cs="Times New Roman"/>
                <w:b/>
              </w:rPr>
              <w:t>Mã use case</w:t>
            </w:r>
          </w:p>
        </w:tc>
        <w:tc>
          <w:tcPr>
            <w:tcW w:w="2656" w:type="dxa"/>
          </w:tcPr>
          <w:p w14:paraId="2CCC3965" w14:textId="62AD51E0" w:rsidR="004E60B2" w:rsidRPr="004E60B2" w:rsidRDefault="004E60B2" w:rsidP="00C7298F">
            <w:pPr>
              <w:spacing w:before="60" w:beforeAutospacing="0" w:after="60" w:afterAutospacing="0"/>
              <w:rPr>
                <w:b/>
              </w:rPr>
            </w:pPr>
            <w:r w:rsidRPr="004E60B2">
              <w:rPr>
                <w:b/>
              </w:rPr>
              <w:t>UC001</w:t>
            </w:r>
          </w:p>
        </w:tc>
        <w:tc>
          <w:tcPr>
            <w:tcW w:w="2206" w:type="dxa"/>
          </w:tcPr>
          <w:p w14:paraId="31C29715" w14:textId="1ACF58EE" w:rsidR="004E60B2" w:rsidRPr="004E60B2" w:rsidRDefault="004E60B2" w:rsidP="00C7298F">
            <w:pPr>
              <w:spacing w:before="60" w:beforeAutospacing="0" w:after="60" w:afterAutospacing="0"/>
              <w:rPr>
                <w:b/>
              </w:rPr>
            </w:pPr>
            <w:r w:rsidRPr="004E60B2">
              <w:rPr>
                <w:b/>
              </w:rPr>
              <w:t>Tên use case</w:t>
            </w:r>
          </w:p>
        </w:tc>
        <w:tc>
          <w:tcPr>
            <w:tcW w:w="2207" w:type="dxa"/>
          </w:tcPr>
          <w:p w14:paraId="737B69AD" w14:textId="240388B1" w:rsidR="004E60B2" w:rsidRPr="004E60B2" w:rsidRDefault="004E60B2" w:rsidP="00C7298F">
            <w:pPr>
              <w:spacing w:before="60" w:beforeAutospacing="0" w:after="60" w:afterAutospacing="0"/>
              <w:rPr>
                <w:b/>
              </w:rPr>
            </w:pPr>
            <w:r w:rsidRPr="004E60B2">
              <w:rPr>
                <w:b/>
              </w:rPr>
              <w:t>Đăng ký tài khoản</w:t>
            </w:r>
          </w:p>
        </w:tc>
      </w:tr>
      <w:tr w:rsidR="004E60B2" w14:paraId="36598F6A" w14:textId="77777777" w:rsidTr="001D1A01">
        <w:tc>
          <w:tcPr>
            <w:tcW w:w="1705" w:type="dxa"/>
          </w:tcPr>
          <w:p w14:paraId="5D725DFD" w14:textId="15200350" w:rsidR="004E60B2" w:rsidRDefault="004E60B2" w:rsidP="00C7298F">
            <w:pPr>
              <w:spacing w:before="60" w:beforeAutospacing="0" w:after="60" w:afterAutospacing="0"/>
              <w:jc w:val="left"/>
            </w:pPr>
            <w:r w:rsidRPr="00CE53D6">
              <w:rPr>
                <w:rFonts w:cs="Times New Roman"/>
                <w:b/>
              </w:rPr>
              <w:t>Tác nhân</w:t>
            </w:r>
          </w:p>
        </w:tc>
        <w:tc>
          <w:tcPr>
            <w:tcW w:w="7069" w:type="dxa"/>
            <w:gridSpan w:val="3"/>
          </w:tcPr>
          <w:p w14:paraId="078C8F13" w14:textId="7CC649A4" w:rsidR="004E60B2" w:rsidRDefault="00F730C5" w:rsidP="00C7298F">
            <w:pPr>
              <w:spacing w:before="60" w:beforeAutospacing="0" w:after="60" w:afterAutospacing="0"/>
              <w:jc w:val="left"/>
            </w:pPr>
            <w:r w:rsidRPr="00F730C5">
              <w:t xml:space="preserve">Người dùng </w:t>
            </w:r>
          </w:p>
        </w:tc>
      </w:tr>
      <w:tr w:rsidR="004E60B2" w14:paraId="1C2E8BE4" w14:textId="77777777" w:rsidTr="001D1A01">
        <w:tc>
          <w:tcPr>
            <w:tcW w:w="1705" w:type="dxa"/>
          </w:tcPr>
          <w:p w14:paraId="24DFA23D" w14:textId="082BDA93" w:rsidR="004E60B2" w:rsidRDefault="004E60B2" w:rsidP="00C7298F">
            <w:pPr>
              <w:spacing w:before="60" w:beforeAutospacing="0" w:after="60" w:afterAutospacing="0"/>
              <w:jc w:val="left"/>
            </w:pPr>
            <w:r w:rsidRPr="00CE53D6">
              <w:rPr>
                <w:rFonts w:cs="Times New Roman"/>
                <w:b/>
              </w:rPr>
              <w:t>Mô tả</w:t>
            </w:r>
          </w:p>
        </w:tc>
        <w:tc>
          <w:tcPr>
            <w:tcW w:w="7069" w:type="dxa"/>
            <w:gridSpan w:val="3"/>
          </w:tcPr>
          <w:p w14:paraId="325FB1A3" w14:textId="7C614F53" w:rsidR="004E60B2" w:rsidRDefault="00F730C5" w:rsidP="00C7298F">
            <w:pPr>
              <w:spacing w:before="60" w:beforeAutospacing="0" w:after="60" w:afterAutospacing="0"/>
              <w:jc w:val="left"/>
            </w:pPr>
            <w:r w:rsidRPr="00F730C5">
              <w:t xml:space="preserve">Use case mô tả quá trình </w:t>
            </w:r>
            <w:r>
              <w:t>người dùng</w:t>
            </w:r>
            <w:r w:rsidRPr="00F730C5">
              <w:t xml:space="preserve"> đăng ký tài khoản trong hệ thống</w:t>
            </w:r>
            <w:r>
              <w:t>.</w:t>
            </w:r>
          </w:p>
        </w:tc>
      </w:tr>
      <w:tr w:rsidR="004E60B2" w14:paraId="0ECCE9C6" w14:textId="77777777" w:rsidTr="001D1A01">
        <w:tc>
          <w:tcPr>
            <w:tcW w:w="1705" w:type="dxa"/>
          </w:tcPr>
          <w:p w14:paraId="40B95CDB" w14:textId="156CE9F5" w:rsidR="004E60B2" w:rsidRDefault="004E60B2" w:rsidP="00C7298F">
            <w:pPr>
              <w:spacing w:before="60" w:beforeAutospacing="0" w:after="60" w:afterAutospacing="0"/>
              <w:jc w:val="left"/>
            </w:pPr>
            <w:r w:rsidRPr="00CE53D6">
              <w:rPr>
                <w:rFonts w:cs="Times New Roman"/>
                <w:b/>
              </w:rPr>
              <w:t>Tiền điều kiện</w:t>
            </w:r>
          </w:p>
        </w:tc>
        <w:tc>
          <w:tcPr>
            <w:tcW w:w="7069" w:type="dxa"/>
            <w:gridSpan w:val="3"/>
          </w:tcPr>
          <w:p w14:paraId="222C0BC9" w14:textId="6F54CACE" w:rsidR="004E60B2" w:rsidRDefault="00F730C5" w:rsidP="00C7298F">
            <w:pPr>
              <w:spacing w:before="60" w:beforeAutospacing="0" w:after="60" w:afterAutospacing="0"/>
              <w:jc w:val="left"/>
            </w:pPr>
            <w:r>
              <w:t>Không</w:t>
            </w:r>
          </w:p>
        </w:tc>
      </w:tr>
      <w:tr w:rsidR="004E60B2" w14:paraId="4B824BF4" w14:textId="77777777" w:rsidTr="001D1A01">
        <w:trPr>
          <w:trHeight w:val="1844"/>
        </w:trPr>
        <w:tc>
          <w:tcPr>
            <w:tcW w:w="1705" w:type="dxa"/>
          </w:tcPr>
          <w:p w14:paraId="23306C17" w14:textId="60A8B431" w:rsidR="004E60B2" w:rsidRPr="00CE53D6" w:rsidRDefault="004E60B2" w:rsidP="00C7298F">
            <w:pPr>
              <w:spacing w:before="60" w:beforeAutospacing="0" w:after="60" w:afterAutospacing="0"/>
              <w:jc w:val="left"/>
              <w:rPr>
                <w:rFonts w:cs="Times New Roman"/>
                <w:b/>
              </w:rPr>
            </w:pPr>
            <w:r w:rsidRPr="00CE53D6">
              <w:rPr>
                <w:rFonts w:cs="Times New Roman"/>
                <w:b/>
              </w:rPr>
              <w:t>Luồng sự kiện chính</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C7298F" w14:paraId="3E96CFED" w14:textId="77777777" w:rsidTr="001D1A01">
              <w:tc>
                <w:tcPr>
                  <w:tcW w:w="790" w:type="dxa"/>
                </w:tcPr>
                <w:p w14:paraId="110DFEC2" w14:textId="20EAC6B8" w:rsidR="00C7298F" w:rsidRDefault="00C7298F" w:rsidP="00C7298F">
                  <w:pPr>
                    <w:spacing w:before="60" w:beforeAutospacing="0" w:after="60" w:afterAutospacing="0"/>
                    <w:jc w:val="center"/>
                  </w:pPr>
                  <w:r>
                    <w:t>STT</w:t>
                  </w:r>
                </w:p>
              </w:tc>
              <w:tc>
                <w:tcPr>
                  <w:tcW w:w="1705" w:type="dxa"/>
                </w:tcPr>
                <w:p w14:paraId="60F31697" w14:textId="0060D18A" w:rsidR="00C7298F" w:rsidRDefault="00C7298F" w:rsidP="00C7298F">
                  <w:pPr>
                    <w:spacing w:before="60" w:beforeAutospacing="0" w:after="60" w:afterAutospacing="0"/>
                    <w:jc w:val="left"/>
                  </w:pPr>
                  <w:r>
                    <w:t>Thực hiện bởi</w:t>
                  </w:r>
                </w:p>
              </w:tc>
              <w:tc>
                <w:tcPr>
                  <w:tcW w:w="4315" w:type="dxa"/>
                </w:tcPr>
                <w:p w14:paraId="68B68EF2" w14:textId="635FA6E5" w:rsidR="00C7298F" w:rsidRDefault="00C7298F" w:rsidP="00C7298F">
                  <w:pPr>
                    <w:spacing w:before="60" w:beforeAutospacing="0" w:after="60" w:afterAutospacing="0"/>
                    <w:jc w:val="left"/>
                  </w:pPr>
                  <w:r>
                    <w:t>Hành động</w:t>
                  </w:r>
                </w:p>
              </w:tc>
            </w:tr>
            <w:tr w:rsidR="00C7298F" w14:paraId="088C0903" w14:textId="77777777" w:rsidTr="001D1A01">
              <w:tc>
                <w:tcPr>
                  <w:tcW w:w="790" w:type="dxa"/>
                </w:tcPr>
                <w:p w14:paraId="3AB39429" w14:textId="1C18715A" w:rsidR="00C7298F" w:rsidRDefault="00C7298F" w:rsidP="00C7298F">
                  <w:pPr>
                    <w:spacing w:before="60" w:beforeAutospacing="0" w:after="60" w:afterAutospacing="0"/>
                    <w:jc w:val="center"/>
                  </w:pPr>
                  <w:r>
                    <w:t>1</w:t>
                  </w:r>
                </w:p>
              </w:tc>
              <w:tc>
                <w:tcPr>
                  <w:tcW w:w="1705" w:type="dxa"/>
                </w:tcPr>
                <w:p w14:paraId="1647B34D" w14:textId="79846498" w:rsidR="00C7298F" w:rsidRDefault="00C7298F" w:rsidP="00C7298F">
                  <w:pPr>
                    <w:spacing w:before="60" w:beforeAutospacing="0" w:after="60" w:afterAutospacing="0"/>
                    <w:jc w:val="left"/>
                  </w:pPr>
                  <w:r>
                    <w:t>Người dùng</w:t>
                  </w:r>
                </w:p>
              </w:tc>
              <w:tc>
                <w:tcPr>
                  <w:tcW w:w="4315" w:type="dxa"/>
                </w:tcPr>
                <w:p w14:paraId="57B6529C" w14:textId="69012C2D" w:rsidR="00C7298F" w:rsidRDefault="00C7298F" w:rsidP="00C7298F">
                  <w:pPr>
                    <w:spacing w:before="60" w:beforeAutospacing="0" w:after="60" w:afterAutospacing="0"/>
                    <w:jc w:val="left"/>
                  </w:pPr>
                  <w:r>
                    <w:t>Chọn chức năng đăng ký tài khoản.</w:t>
                  </w:r>
                </w:p>
              </w:tc>
            </w:tr>
            <w:tr w:rsidR="00F23B78" w14:paraId="7A851F05" w14:textId="77777777" w:rsidTr="001D1A01">
              <w:tc>
                <w:tcPr>
                  <w:tcW w:w="790" w:type="dxa"/>
                </w:tcPr>
                <w:p w14:paraId="166FA79F" w14:textId="7B932565" w:rsidR="00F23B78" w:rsidRDefault="00F23B78" w:rsidP="00C7298F">
                  <w:pPr>
                    <w:spacing w:before="60" w:beforeAutospacing="0" w:after="60" w:afterAutospacing="0"/>
                    <w:jc w:val="center"/>
                  </w:pPr>
                  <w:r>
                    <w:t>2</w:t>
                  </w:r>
                </w:p>
              </w:tc>
              <w:tc>
                <w:tcPr>
                  <w:tcW w:w="1705" w:type="dxa"/>
                </w:tcPr>
                <w:p w14:paraId="547E383B" w14:textId="09081D17" w:rsidR="00F23B78" w:rsidRDefault="00F23B78" w:rsidP="00C7298F">
                  <w:pPr>
                    <w:spacing w:before="60" w:beforeAutospacing="0" w:after="60" w:afterAutospacing="0"/>
                    <w:jc w:val="left"/>
                  </w:pPr>
                  <w:r>
                    <w:t>Hệ thống</w:t>
                  </w:r>
                </w:p>
              </w:tc>
              <w:tc>
                <w:tcPr>
                  <w:tcW w:w="4315" w:type="dxa"/>
                </w:tcPr>
                <w:p w14:paraId="0940157D" w14:textId="7578F0FF" w:rsidR="00F23B78" w:rsidRDefault="00F23B78" w:rsidP="00C7298F">
                  <w:pPr>
                    <w:spacing w:before="60" w:beforeAutospacing="0" w:after="60" w:afterAutospacing="0"/>
                    <w:jc w:val="left"/>
                  </w:pPr>
                  <w:r>
                    <w:t>Hiển thị form lựa chọn loại người dùng.</w:t>
                  </w:r>
                </w:p>
              </w:tc>
            </w:tr>
            <w:tr w:rsidR="00F23B78" w14:paraId="1EEFB98C" w14:textId="77777777" w:rsidTr="001D1A01">
              <w:tc>
                <w:tcPr>
                  <w:tcW w:w="790" w:type="dxa"/>
                </w:tcPr>
                <w:p w14:paraId="475B7EC3" w14:textId="5BAD6C07" w:rsidR="00F23B78" w:rsidRDefault="00F23B78" w:rsidP="00C7298F">
                  <w:pPr>
                    <w:spacing w:before="60" w:beforeAutospacing="0" w:after="60" w:afterAutospacing="0"/>
                    <w:jc w:val="center"/>
                  </w:pPr>
                  <w:r>
                    <w:t>3</w:t>
                  </w:r>
                </w:p>
              </w:tc>
              <w:tc>
                <w:tcPr>
                  <w:tcW w:w="1705" w:type="dxa"/>
                </w:tcPr>
                <w:p w14:paraId="1C1AE917" w14:textId="18C515BC" w:rsidR="00F23B78" w:rsidRDefault="00F23B78" w:rsidP="00C7298F">
                  <w:pPr>
                    <w:spacing w:before="60" w:beforeAutospacing="0" w:after="60" w:afterAutospacing="0"/>
                    <w:jc w:val="left"/>
                  </w:pPr>
                  <w:r>
                    <w:t>Người dùng</w:t>
                  </w:r>
                </w:p>
              </w:tc>
              <w:tc>
                <w:tcPr>
                  <w:tcW w:w="4315" w:type="dxa"/>
                </w:tcPr>
                <w:p w14:paraId="4F6CE08F" w14:textId="1572CD43" w:rsidR="00F23B78" w:rsidRDefault="00F23B78" w:rsidP="00C7298F">
                  <w:pPr>
                    <w:spacing w:before="60" w:beforeAutospacing="0" w:after="60" w:afterAutospacing="0"/>
                    <w:jc w:val="left"/>
                  </w:pPr>
                  <w:r>
                    <w:t>Chọn một một người dùng và gửi yêu cầu.</w:t>
                  </w:r>
                </w:p>
              </w:tc>
            </w:tr>
            <w:tr w:rsidR="00C7298F" w14:paraId="4BBE6082" w14:textId="77777777" w:rsidTr="001D1A01">
              <w:tc>
                <w:tcPr>
                  <w:tcW w:w="790" w:type="dxa"/>
                </w:tcPr>
                <w:p w14:paraId="38E4B21D" w14:textId="17D1D9F1" w:rsidR="00C7298F" w:rsidRDefault="00F23B78" w:rsidP="00C7298F">
                  <w:pPr>
                    <w:spacing w:before="60" w:beforeAutospacing="0" w:after="60" w:afterAutospacing="0"/>
                    <w:jc w:val="center"/>
                  </w:pPr>
                  <w:r>
                    <w:t>4</w:t>
                  </w:r>
                </w:p>
              </w:tc>
              <w:tc>
                <w:tcPr>
                  <w:tcW w:w="1705" w:type="dxa"/>
                </w:tcPr>
                <w:p w14:paraId="3891CFDD" w14:textId="6EBE1E0C" w:rsidR="00C7298F" w:rsidRDefault="00C7298F" w:rsidP="00C7298F">
                  <w:pPr>
                    <w:spacing w:before="60" w:beforeAutospacing="0" w:after="60" w:afterAutospacing="0"/>
                    <w:jc w:val="left"/>
                  </w:pPr>
                  <w:r>
                    <w:t>Hệ thống</w:t>
                  </w:r>
                </w:p>
              </w:tc>
              <w:tc>
                <w:tcPr>
                  <w:tcW w:w="4315" w:type="dxa"/>
                </w:tcPr>
                <w:p w14:paraId="4CE01625" w14:textId="6E05CFA1" w:rsidR="00C7298F" w:rsidRDefault="00C7298F" w:rsidP="00C7298F">
                  <w:pPr>
                    <w:spacing w:before="60" w:beforeAutospacing="0" w:after="60" w:afterAutospacing="0"/>
                    <w:jc w:val="left"/>
                  </w:pPr>
                  <w:r>
                    <w:t>Hiển thị form nhập số điện thoại.</w:t>
                  </w:r>
                </w:p>
              </w:tc>
            </w:tr>
            <w:tr w:rsidR="00C7298F" w14:paraId="27C73C83" w14:textId="77777777" w:rsidTr="001D1A01">
              <w:tc>
                <w:tcPr>
                  <w:tcW w:w="790" w:type="dxa"/>
                </w:tcPr>
                <w:p w14:paraId="656341F4" w14:textId="1EE1F7D3" w:rsidR="00C7298F" w:rsidRDefault="00F23B78" w:rsidP="00C7298F">
                  <w:pPr>
                    <w:spacing w:before="60" w:beforeAutospacing="0" w:after="60" w:afterAutospacing="0"/>
                    <w:jc w:val="center"/>
                  </w:pPr>
                  <w:r>
                    <w:t>5</w:t>
                  </w:r>
                </w:p>
              </w:tc>
              <w:tc>
                <w:tcPr>
                  <w:tcW w:w="1705" w:type="dxa"/>
                </w:tcPr>
                <w:p w14:paraId="2BE62647" w14:textId="10BB66F8" w:rsidR="00C7298F" w:rsidRDefault="00C7298F" w:rsidP="00C7298F">
                  <w:pPr>
                    <w:spacing w:before="60" w:beforeAutospacing="0" w:after="60" w:afterAutospacing="0"/>
                    <w:jc w:val="left"/>
                  </w:pPr>
                  <w:r>
                    <w:t>Người dùng</w:t>
                  </w:r>
                </w:p>
              </w:tc>
              <w:tc>
                <w:tcPr>
                  <w:tcW w:w="4315" w:type="dxa"/>
                </w:tcPr>
                <w:p w14:paraId="37573634" w14:textId="179C0C48" w:rsidR="00C7298F" w:rsidRDefault="00C7298F" w:rsidP="00C7298F">
                  <w:pPr>
                    <w:spacing w:before="60" w:beforeAutospacing="0" w:after="60" w:afterAutospacing="0"/>
                    <w:jc w:val="left"/>
                  </w:pPr>
                  <w:r>
                    <w:t>Nhập số điện thoại</w:t>
                  </w:r>
                  <w:r w:rsidR="00F23B78">
                    <w:t xml:space="preserve"> và gửi yêu cầu</w:t>
                  </w:r>
                  <w:r>
                    <w:t>.</w:t>
                  </w:r>
                </w:p>
              </w:tc>
            </w:tr>
            <w:tr w:rsidR="00803D33" w14:paraId="57F1DBE6" w14:textId="77777777" w:rsidTr="001D1A01">
              <w:tc>
                <w:tcPr>
                  <w:tcW w:w="790" w:type="dxa"/>
                </w:tcPr>
                <w:p w14:paraId="695560B6" w14:textId="54D3DB39" w:rsidR="00803D33" w:rsidRDefault="00803D33" w:rsidP="00C7298F">
                  <w:pPr>
                    <w:spacing w:before="60" w:beforeAutospacing="0" w:after="60" w:afterAutospacing="0"/>
                    <w:jc w:val="center"/>
                  </w:pPr>
                  <w:r>
                    <w:t>6</w:t>
                  </w:r>
                </w:p>
              </w:tc>
              <w:tc>
                <w:tcPr>
                  <w:tcW w:w="1705" w:type="dxa"/>
                </w:tcPr>
                <w:p w14:paraId="0B6C091A" w14:textId="45C547A1" w:rsidR="00803D33" w:rsidRDefault="00803D33" w:rsidP="00C7298F">
                  <w:pPr>
                    <w:spacing w:before="60" w:beforeAutospacing="0" w:after="60" w:afterAutospacing="0"/>
                    <w:jc w:val="left"/>
                  </w:pPr>
                  <w:r>
                    <w:t>Hệ thống</w:t>
                  </w:r>
                </w:p>
              </w:tc>
              <w:tc>
                <w:tcPr>
                  <w:tcW w:w="4315" w:type="dxa"/>
                </w:tcPr>
                <w:p w14:paraId="4AA5DBE6" w14:textId="1BBF5C38" w:rsidR="00803D33" w:rsidRDefault="00803D33" w:rsidP="00C7298F">
                  <w:pPr>
                    <w:spacing w:before="60" w:beforeAutospacing="0" w:after="60" w:afterAutospacing="0"/>
                    <w:jc w:val="left"/>
                  </w:pPr>
                  <w:r>
                    <w:t>Kiểm tra thông tin số điện thoại.</w:t>
                  </w:r>
                </w:p>
              </w:tc>
            </w:tr>
            <w:tr w:rsidR="00C7298F" w14:paraId="6A486526" w14:textId="77777777" w:rsidTr="001D1A01">
              <w:tc>
                <w:tcPr>
                  <w:tcW w:w="790" w:type="dxa"/>
                </w:tcPr>
                <w:p w14:paraId="42F6D7A7" w14:textId="78621A03" w:rsidR="00C7298F" w:rsidRDefault="00803D33" w:rsidP="00C7298F">
                  <w:pPr>
                    <w:spacing w:before="60" w:beforeAutospacing="0" w:after="60" w:afterAutospacing="0"/>
                    <w:jc w:val="center"/>
                  </w:pPr>
                  <w:r>
                    <w:t>7</w:t>
                  </w:r>
                </w:p>
              </w:tc>
              <w:tc>
                <w:tcPr>
                  <w:tcW w:w="1705" w:type="dxa"/>
                </w:tcPr>
                <w:p w14:paraId="12BC0447" w14:textId="684C8933" w:rsidR="00C7298F" w:rsidRDefault="00C7298F" w:rsidP="00C7298F">
                  <w:pPr>
                    <w:spacing w:before="60" w:beforeAutospacing="0" w:after="60" w:afterAutospacing="0"/>
                    <w:jc w:val="left"/>
                  </w:pPr>
                  <w:r>
                    <w:t>Hệ thống</w:t>
                  </w:r>
                </w:p>
              </w:tc>
              <w:tc>
                <w:tcPr>
                  <w:tcW w:w="4315" w:type="dxa"/>
                </w:tcPr>
                <w:p w14:paraId="51FCCCC4" w14:textId="4A45601F" w:rsidR="00C7298F" w:rsidRDefault="00C7298F" w:rsidP="00C7298F">
                  <w:pPr>
                    <w:spacing w:before="60" w:beforeAutospacing="0" w:after="60" w:afterAutospacing="0"/>
                    <w:jc w:val="left"/>
                  </w:pPr>
                  <w:r>
                    <w:t>Gửi mã PIN đến số điện thoại</w:t>
                  </w:r>
                  <w:r w:rsidR="00F23B78">
                    <w:t xml:space="preserve"> và hiển thị form nhập mã PIN.</w:t>
                  </w:r>
                </w:p>
              </w:tc>
            </w:tr>
            <w:tr w:rsidR="00C7298F" w14:paraId="3A7A35DC" w14:textId="77777777" w:rsidTr="001D1A01">
              <w:tc>
                <w:tcPr>
                  <w:tcW w:w="790" w:type="dxa"/>
                </w:tcPr>
                <w:p w14:paraId="73E5873A" w14:textId="07F31935" w:rsidR="00C7298F" w:rsidRDefault="00803D33" w:rsidP="00C7298F">
                  <w:pPr>
                    <w:spacing w:before="60" w:beforeAutospacing="0" w:after="60" w:afterAutospacing="0"/>
                    <w:jc w:val="center"/>
                  </w:pPr>
                  <w:r>
                    <w:t>8</w:t>
                  </w:r>
                </w:p>
              </w:tc>
              <w:tc>
                <w:tcPr>
                  <w:tcW w:w="1705" w:type="dxa"/>
                </w:tcPr>
                <w:p w14:paraId="4781B96D" w14:textId="33933D0A" w:rsidR="00C7298F" w:rsidRDefault="00C7298F" w:rsidP="00C7298F">
                  <w:pPr>
                    <w:spacing w:before="60" w:beforeAutospacing="0" w:after="60" w:afterAutospacing="0"/>
                    <w:jc w:val="left"/>
                  </w:pPr>
                  <w:r>
                    <w:t>Người dùng</w:t>
                  </w:r>
                </w:p>
              </w:tc>
              <w:tc>
                <w:tcPr>
                  <w:tcW w:w="4315" w:type="dxa"/>
                </w:tcPr>
                <w:p w14:paraId="56B36017" w14:textId="79141D6B" w:rsidR="00C7298F" w:rsidRDefault="00C7298F" w:rsidP="00C7298F">
                  <w:pPr>
                    <w:spacing w:before="60" w:beforeAutospacing="0" w:after="60" w:afterAutospacing="0"/>
                    <w:jc w:val="left"/>
                  </w:pPr>
                  <w:r>
                    <w:t>Nhập mã PIN vào fo</w:t>
                  </w:r>
                  <w:r w:rsidR="00F23B78">
                    <w:t>rm và gửi yêu cầu.</w:t>
                  </w:r>
                </w:p>
              </w:tc>
            </w:tr>
            <w:tr w:rsidR="00E40F1B" w14:paraId="381B8AAC" w14:textId="77777777" w:rsidTr="001D1A01">
              <w:tc>
                <w:tcPr>
                  <w:tcW w:w="790" w:type="dxa"/>
                </w:tcPr>
                <w:p w14:paraId="079B285C" w14:textId="357EA534" w:rsidR="00E40F1B" w:rsidRDefault="00E40F1B" w:rsidP="00C7298F">
                  <w:pPr>
                    <w:spacing w:before="60" w:beforeAutospacing="0" w:after="60" w:afterAutospacing="0"/>
                    <w:jc w:val="center"/>
                  </w:pPr>
                  <w:r>
                    <w:t>9</w:t>
                  </w:r>
                </w:p>
              </w:tc>
              <w:tc>
                <w:tcPr>
                  <w:tcW w:w="1705" w:type="dxa"/>
                </w:tcPr>
                <w:p w14:paraId="66681741" w14:textId="2FF7351E" w:rsidR="00E40F1B" w:rsidRDefault="00E40F1B" w:rsidP="00C7298F">
                  <w:pPr>
                    <w:spacing w:before="60" w:beforeAutospacing="0" w:after="60" w:afterAutospacing="0"/>
                    <w:jc w:val="left"/>
                  </w:pPr>
                  <w:r>
                    <w:t>Hệ thống</w:t>
                  </w:r>
                </w:p>
              </w:tc>
              <w:tc>
                <w:tcPr>
                  <w:tcW w:w="4315" w:type="dxa"/>
                </w:tcPr>
                <w:p w14:paraId="4250FD8B" w14:textId="6E8888BB" w:rsidR="00E40F1B" w:rsidRDefault="00E40F1B" w:rsidP="00C7298F">
                  <w:pPr>
                    <w:spacing w:before="60" w:beforeAutospacing="0" w:after="60" w:afterAutospacing="0"/>
                    <w:jc w:val="left"/>
                  </w:pPr>
                  <w:r>
                    <w:t>Kiểm tra mã PIN được nhập.</w:t>
                  </w:r>
                </w:p>
              </w:tc>
            </w:tr>
            <w:tr w:rsidR="00C7298F" w14:paraId="180A0CA9" w14:textId="77777777" w:rsidTr="001D1A01">
              <w:tc>
                <w:tcPr>
                  <w:tcW w:w="790" w:type="dxa"/>
                </w:tcPr>
                <w:p w14:paraId="7F425F80" w14:textId="3F8E24C1" w:rsidR="00C7298F" w:rsidRDefault="00E40F1B" w:rsidP="00C7298F">
                  <w:pPr>
                    <w:spacing w:before="60" w:beforeAutospacing="0" w:after="60" w:afterAutospacing="0"/>
                    <w:jc w:val="center"/>
                  </w:pPr>
                  <w:r>
                    <w:t>10</w:t>
                  </w:r>
                </w:p>
              </w:tc>
              <w:tc>
                <w:tcPr>
                  <w:tcW w:w="1705" w:type="dxa"/>
                </w:tcPr>
                <w:p w14:paraId="3056A02C" w14:textId="7612F58D" w:rsidR="00C7298F" w:rsidRDefault="00C7298F" w:rsidP="00C7298F">
                  <w:pPr>
                    <w:spacing w:before="60" w:beforeAutospacing="0" w:after="60" w:afterAutospacing="0"/>
                    <w:jc w:val="left"/>
                  </w:pPr>
                  <w:r>
                    <w:t>Hệ thống</w:t>
                  </w:r>
                </w:p>
              </w:tc>
              <w:tc>
                <w:tcPr>
                  <w:tcW w:w="4315" w:type="dxa"/>
                </w:tcPr>
                <w:p w14:paraId="064B7667" w14:textId="68EB663E" w:rsidR="00C7298F" w:rsidRDefault="00C7298F" w:rsidP="00C7298F">
                  <w:pPr>
                    <w:spacing w:before="60" w:beforeAutospacing="0" w:after="60" w:afterAutospacing="0"/>
                    <w:jc w:val="left"/>
                  </w:pPr>
                  <w:r>
                    <w:t>Hiển thị</w:t>
                  </w:r>
                  <w:r w:rsidR="00F23B78">
                    <w:t xml:space="preserve"> các</w:t>
                  </w:r>
                  <w:r>
                    <w:t xml:space="preserve"> form thông tin</w:t>
                  </w:r>
                  <w:r w:rsidR="00F23B78">
                    <w:t xml:space="preserve"> tài khoản.</w:t>
                  </w:r>
                </w:p>
              </w:tc>
            </w:tr>
            <w:tr w:rsidR="00C7298F" w14:paraId="74A04031" w14:textId="77777777" w:rsidTr="001D1A01">
              <w:tc>
                <w:tcPr>
                  <w:tcW w:w="790" w:type="dxa"/>
                </w:tcPr>
                <w:p w14:paraId="214EB938" w14:textId="0E3610D2" w:rsidR="00C7298F" w:rsidRDefault="00E40F1B" w:rsidP="00C7298F">
                  <w:pPr>
                    <w:spacing w:before="60" w:beforeAutospacing="0" w:after="60" w:afterAutospacing="0"/>
                    <w:jc w:val="center"/>
                  </w:pPr>
                  <w:r>
                    <w:t>11</w:t>
                  </w:r>
                </w:p>
              </w:tc>
              <w:tc>
                <w:tcPr>
                  <w:tcW w:w="1705" w:type="dxa"/>
                </w:tcPr>
                <w:p w14:paraId="64244C85" w14:textId="1D4D95FF" w:rsidR="00C7298F" w:rsidRDefault="00C7298F" w:rsidP="00C7298F">
                  <w:pPr>
                    <w:spacing w:before="60" w:beforeAutospacing="0" w:after="60" w:afterAutospacing="0"/>
                    <w:jc w:val="left"/>
                  </w:pPr>
                  <w:r>
                    <w:t>Người dùng</w:t>
                  </w:r>
                </w:p>
              </w:tc>
              <w:tc>
                <w:tcPr>
                  <w:tcW w:w="4315" w:type="dxa"/>
                </w:tcPr>
                <w:p w14:paraId="5F98667A" w14:textId="513AD2A8" w:rsidR="00C7298F" w:rsidRDefault="00C7298F" w:rsidP="00C7298F">
                  <w:pPr>
                    <w:spacing w:before="60" w:beforeAutospacing="0" w:after="60" w:afterAutospacing="0"/>
                    <w:jc w:val="left"/>
                  </w:pPr>
                  <w:r w:rsidRPr="00C7298F">
                    <w:t>Nhập các thông tin</w:t>
                  </w:r>
                  <w:r w:rsidR="00051217">
                    <w:t xml:space="preserve"> tài khoản</w:t>
                  </w:r>
                  <w:r w:rsidR="003327EE">
                    <w:t xml:space="preserve"> </w:t>
                  </w:r>
                  <w:r w:rsidR="00245E1D">
                    <w:t>(*)</w:t>
                  </w:r>
                  <w:r>
                    <w:t>.</w:t>
                  </w:r>
                </w:p>
              </w:tc>
            </w:tr>
            <w:tr w:rsidR="00C7298F" w14:paraId="5B1455E7" w14:textId="77777777" w:rsidTr="001D1A01">
              <w:tc>
                <w:tcPr>
                  <w:tcW w:w="790" w:type="dxa"/>
                </w:tcPr>
                <w:p w14:paraId="005BB78D" w14:textId="1EB4D781" w:rsidR="00C7298F" w:rsidRDefault="00E40F1B" w:rsidP="00C7298F">
                  <w:pPr>
                    <w:spacing w:before="60" w:beforeAutospacing="0" w:after="60" w:afterAutospacing="0"/>
                    <w:jc w:val="center"/>
                  </w:pPr>
                  <w:r>
                    <w:t>12</w:t>
                  </w:r>
                </w:p>
              </w:tc>
              <w:tc>
                <w:tcPr>
                  <w:tcW w:w="1705" w:type="dxa"/>
                </w:tcPr>
                <w:p w14:paraId="599D4C67" w14:textId="6F381D36" w:rsidR="00C7298F" w:rsidRDefault="00F23B78" w:rsidP="00C7298F">
                  <w:pPr>
                    <w:spacing w:before="60" w:beforeAutospacing="0" w:after="60" w:afterAutospacing="0"/>
                    <w:jc w:val="left"/>
                  </w:pPr>
                  <w:r>
                    <w:t>Hệ thống</w:t>
                  </w:r>
                </w:p>
              </w:tc>
              <w:tc>
                <w:tcPr>
                  <w:tcW w:w="4315" w:type="dxa"/>
                </w:tcPr>
                <w:p w14:paraId="0288F464" w14:textId="7F9710B4" w:rsidR="00C7298F" w:rsidRDefault="00F23B78" w:rsidP="00C7298F">
                  <w:pPr>
                    <w:spacing w:before="60" w:beforeAutospacing="0" w:after="60" w:afterAutospacing="0"/>
                    <w:jc w:val="left"/>
                  </w:pPr>
                  <w:r>
                    <w:t>Kiểm trả các thông tin được nhập.</w:t>
                  </w:r>
                </w:p>
              </w:tc>
            </w:tr>
            <w:tr w:rsidR="00C7298F" w14:paraId="40605690" w14:textId="77777777" w:rsidTr="001D1A01">
              <w:tc>
                <w:tcPr>
                  <w:tcW w:w="790" w:type="dxa"/>
                </w:tcPr>
                <w:p w14:paraId="76662A99" w14:textId="00953614" w:rsidR="00C7298F" w:rsidRDefault="00F23B78" w:rsidP="00C7298F">
                  <w:pPr>
                    <w:spacing w:before="60" w:beforeAutospacing="0" w:after="60" w:afterAutospacing="0"/>
                    <w:jc w:val="center"/>
                  </w:pPr>
                  <w:r>
                    <w:t>1</w:t>
                  </w:r>
                  <w:r w:rsidR="00E40F1B">
                    <w:t>3</w:t>
                  </w:r>
                </w:p>
              </w:tc>
              <w:tc>
                <w:tcPr>
                  <w:tcW w:w="1705" w:type="dxa"/>
                </w:tcPr>
                <w:p w14:paraId="487D2FC9" w14:textId="3351B4CC" w:rsidR="00C7298F" w:rsidRDefault="00F23B78" w:rsidP="00C7298F">
                  <w:pPr>
                    <w:spacing w:before="60" w:beforeAutospacing="0" w:after="60" w:afterAutospacing="0"/>
                    <w:jc w:val="left"/>
                  </w:pPr>
                  <w:r>
                    <w:t>Hệ thống</w:t>
                  </w:r>
                </w:p>
              </w:tc>
              <w:tc>
                <w:tcPr>
                  <w:tcW w:w="4315" w:type="dxa"/>
                </w:tcPr>
                <w:p w14:paraId="059F03C5" w14:textId="569BF2C8" w:rsidR="00C7298F" w:rsidRDefault="00F23B78" w:rsidP="00C7298F">
                  <w:pPr>
                    <w:spacing w:before="60" w:beforeAutospacing="0" w:after="60" w:afterAutospacing="0"/>
                    <w:jc w:val="left"/>
                  </w:pPr>
                  <w:r>
                    <w:t xml:space="preserve">Đi đến màn hình chính của người dùng. </w:t>
                  </w:r>
                </w:p>
              </w:tc>
            </w:tr>
          </w:tbl>
          <w:p w14:paraId="13AF6A00" w14:textId="75A633C4" w:rsidR="00F730C5" w:rsidRDefault="00F730C5" w:rsidP="00C7298F">
            <w:pPr>
              <w:spacing w:before="60" w:beforeAutospacing="0" w:after="60" w:afterAutospacing="0"/>
              <w:jc w:val="left"/>
            </w:pPr>
          </w:p>
        </w:tc>
      </w:tr>
      <w:tr w:rsidR="004E60B2" w14:paraId="13B08F80" w14:textId="77777777" w:rsidTr="001D1A01">
        <w:tc>
          <w:tcPr>
            <w:tcW w:w="1705" w:type="dxa"/>
          </w:tcPr>
          <w:p w14:paraId="49E26FFF" w14:textId="777DDB57" w:rsidR="004E60B2" w:rsidRPr="00CE53D6" w:rsidRDefault="004E60B2" w:rsidP="00C7298F">
            <w:pPr>
              <w:spacing w:before="60" w:beforeAutospacing="0" w:after="60" w:afterAutospacing="0"/>
              <w:jc w:val="left"/>
              <w:rPr>
                <w:rFonts w:cs="Times New Roman"/>
                <w:b/>
              </w:rPr>
            </w:pPr>
            <w:r w:rsidRPr="00CE53D6">
              <w:rPr>
                <w:rFonts w:cs="Times New Roman"/>
                <w:b/>
              </w:rPr>
              <w:t>Luồng sự kiện thay thế</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803D33" w14:paraId="0F495EE7" w14:textId="77777777" w:rsidTr="001D1A01">
              <w:tc>
                <w:tcPr>
                  <w:tcW w:w="790" w:type="dxa"/>
                </w:tcPr>
                <w:p w14:paraId="12DAE6CC" w14:textId="77777777" w:rsidR="00803D33" w:rsidRDefault="00803D33" w:rsidP="00803D33">
                  <w:pPr>
                    <w:spacing w:before="60" w:beforeAutospacing="0" w:after="60" w:afterAutospacing="0"/>
                    <w:jc w:val="center"/>
                  </w:pPr>
                  <w:r>
                    <w:t>STT</w:t>
                  </w:r>
                </w:p>
              </w:tc>
              <w:tc>
                <w:tcPr>
                  <w:tcW w:w="1705" w:type="dxa"/>
                </w:tcPr>
                <w:p w14:paraId="72D4DB00" w14:textId="77777777" w:rsidR="00803D33" w:rsidRDefault="00803D33" w:rsidP="00803D33">
                  <w:pPr>
                    <w:spacing w:before="60" w:beforeAutospacing="0" w:after="60" w:afterAutospacing="0"/>
                    <w:jc w:val="left"/>
                  </w:pPr>
                  <w:r>
                    <w:t>Thực hiện bởi</w:t>
                  </w:r>
                </w:p>
              </w:tc>
              <w:tc>
                <w:tcPr>
                  <w:tcW w:w="4315" w:type="dxa"/>
                </w:tcPr>
                <w:p w14:paraId="6AE2865C" w14:textId="77777777" w:rsidR="00803D33" w:rsidRDefault="00803D33" w:rsidP="00803D33">
                  <w:pPr>
                    <w:spacing w:before="60" w:beforeAutospacing="0" w:after="60" w:afterAutospacing="0"/>
                    <w:jc w:val="left"/>
                  </w:pPr>
                  <w:r>
                    <w:t>Hành động</w:t>
                  </w:r>
                </w:p>
              </w:tc>
            </w:tr>
            <w:tr w:rsidR="00803D33" w14:paraId="666708C1" w14:textId="77777777" w:rsidTr="001D1A01">
              <w:tc>
                <w:tcPr>
                  <w:tcW w:w="790" w:type="dxa"/>
                </w:tcPr>
                <w:p w14:paraId="0CCA718E" w14:textId="458F009F" w:rsidR="00803D33" w:rsidRDefault="00803D33" w:rsidP="00803D33">
                  <w:pPr>
                    <w:spacing w:before="60" w:beforeAutospacing="0" w:after="60" w:afterAutospacing="0"/>
                    <w:jc w:val="center"/>
                  </w:pPr>
                  <w:r>
                    <w:t>6a</w:t>
                  </w:r>
                </w:p>
              </w:tc>
              <w:tc>
                <w:tcPr>
                  <w:tcW w:w="1705" w:type="dxa"/>
                </w:tcPr>
                <w:p w14:paraId="4D72F973" w14:textId="0A85C8D0" w:rsidR="00803D33" w:rsidRDefault="00803D33" w:rsidP="00803D33">
                  <w:pPr>
                    <w:spacing w:before="60" w:beforeAutospacing="0" w:after="60" w:afterAutospacing="0"/>
                    <w:jc w:val="left"/>
                  </w:pPr>
                  <w:r>
                    <w:t>Hệ thống</w:t>
                  </w:r>
                </w:p>
              </w:tc>
              <w:tc>
                <w:tcPr>
                  <w:tcW w:w="4315" w:type="dxa"/>
                </w:tcPr>
                <w:p w14:paraId="4ED898B4" w14:textId="2EB3AC66" w:rsidR="00803D33" w:rsidRDefault="00803D33" w:rsidP="00803D33">
                  <w:pPr>
                    <w:spacing w:before="60" w:beforeAutospacing="0" w:after="60" w:afterAutospacing="0"/>
                    <w:jc w:val="left"/>
                  </w:pPr>
                  <w:r>
                    <w:t xml:space="preserve">Thông báo lỗi nếu </w:t>
                  </w:r>
                  <w:r w:rsidR="00E40F1B">
                    <w:t>nhập sai số điện thoại hoặc số điện thoại đã được đăng ký</w:t>
                  </w:r>
                  <w:r>
                    <w:t>.</w:t>
                  </w:r>
                </w:p>
              </w:tc>
            </w:tr>
            <w:tr w:rsidR="00E40F1B" w14:paraId="24E031D9" w14:textId="77777777" w:rsidTr="001D1A01">
              <w:tc>
                <w:tcPr>
                  <w:tcW w:w="790" w:type="dxa"/>
                </w:tcPr>
                <w:p w14:paraId="67953656" w14:textId="60904E46" w:rsidR="00E40F1B" w:rsidRDefault="00E40F1B" w:rsidP="00803D33">
                  <w:pPr>
                    <w:spacing w:before="60" w:beforeAutospacing="0" w:after="60" w:afterAutospacing="0"/>
                    <w:jc w:val="center"/>
                  </w:pPr>
                  <w:r>
                    <w:t>9a</w:t>
                  </w:r>
                </w:p>
              </w:tc>
              <w:tc>
                <w:tcPr>
                  <w:tcW w:w="1705" w:type="dxa"/>
                </w:tcPr>
                <w:p w14:paraId="625278E7" w14:textId="505BEE7A" w:rsidR="00E40F1B" w:rsidRDefault="00E40F1B" w:rsidP="00803D33">
                  <w:pPr>
                    <w:spacing w:before="60" w:beforeAutospacing="0" w:after="60" w:afterAutospacing="0"/>
                    <w:jc w:val="left"/>
                  </w:pPr>
                  <w:r>
                    <w:t>Hệ thống</w:t>
                  </w:r>
                </w:p>
              </w:tc>
              <w:tc>
                <w:tcPr>
                  <w:tcW w:w="4315" w:type="dxa"/>
                </w:tcPr>
                <w:p w14:paraId="10F512D5" w14:textId="7CCC0D9E" w:rsidR="00E40F1B" w:rsidRDefault="00E40F1B" w:rsidP="00803D33">
                  <w:pPr>
                    <w:spacing w:before="60" w:beforeAutospacing="0" w:after="60" w:afterAutospacing="0"/>
                    <w:jc w:val="left"/>
                  </w:pPr>
                  <w:r>
                    <w:t>Thông báo lỗi nếu nhập sai mã PIN.</w:t>
                  </w:r>
                </w:p>
              </w:tc>
            </w:tr>
            <w:tr w:rsidR="00803D33" w14:paraId="621D73B0" w14:textId="77777777" w:rsidTr="001D1A01">
              <w:tc>
                <w:tcPr>
                  <w:tcW w:w="790" w:type="dxa"/>
                </w:tcPr>
                <w:p w14:paraId="19C7CC60" w14:textId="40132223" w:rsidR="00803D33" w:rsidRDefault="00803D33" w:rsidP="00803D33">
                  <w:pPr>
                    <w:spacing w:before="60" w:beforeAutospacing="0" w:after="60" w:afterAutospacing="0"/>
                    <w:jc w:val="center"/>
                  </w:pPr>
                  <w:r>
                    <w:t>1</w:t>
                  </w:r>
                  <w:r w:rsidR="001D74DC">
                    <w:t>2</w:t>
                  </w:r>
                  <w:r>
                    <w:t>a</w:t>
                  </w:r>
                </w:p>
              </w:tc>
              <w:tc>
                <w:tcPr>
                  <w:tcW w:w="1705" w:type="dxa"/>
                </w:tcPr>
                <w:p w14:paraId="20F846CF" w14:textId="77777777" w:rsidR="00803D33" w:rsidRDefault="00803D33" w:rsidP="00803D33">
                  <w:pPr>
                    <w:spacing w:before="60" w:beforeAutospacing="0" w:after="60" w:afterAutospacing="0"/>
                    <w:jc w:val="left"/>
                  </w:pPr>
                  <w:r>
                    <w:t>Hệ thống</w:t>
                  </w:r>
                </w:p>
              </w:tc>
              <w:tc>
                <w:tcPr>
                  <w:tcW w:w="4315" w:type="dxa"/>
                </w:tcPr>
                <w:p w14:paraId="6FC1350F" w14:textId="6742A10F" w:rsidR="00803D33" w:rsidRDefault="00803D33" w:rsidP="00803D33">
                  <w:pPr>
                    <w:spacing w:before="60" w:beforeAutospacing="0" w:after="60" w:afterAutospacing="0"/>
                    <w:jc w:val="left"/>
                  </w:pPr>
                  <w:r>
                    <w:t>Thông báo lỗi nếu nhập sai hoặc thiếu thông tin.</w:t>
                  </w:r>
                </w:p>
              </w:tc>
            </w:tr>
          </w:tbl>
          <w:p w14:paraId="0EEF76E3" w14:textId="77777777" w:rsidR="004E60B2" w:rsidRDefault="004E60B2" w:rsidP="00C7298F">
            <w:pPr>
              <w:spacing w:before="60" w:beforeAutospacing="0" w:after="60" w:afterAutospacing="0"/>
              <w:jc w:val="left"/>
            </w:pPr>
          </w:p>
        </w:tc>
      </w:tr>
      <w:tr w:rsidR="004E60B2" w14:paraId="2E73FF71" w14:textId="77777777" w:rsidTr="001D1A01">
        <w:tc>
          <w:tcPr>
            <w:tcW w:w="1705" w:type="dxa"/>
          </w:tcPr>
          <w:p w14:paraId="546D3596" w14:textId="331B6D17" w:rsidR="004E60B2" w:rsidRPr="00CE53D6" w:rsidRDefault="004E60B2" w:rsidP="00C7298F">
            <w:pPr>
              <w:spacing w:before="60" w:beforeAutospacing="0" w:after="60" w:afterAutospacing="0"/>
              <w:jc w:val="left"/>
              <w:rPr>
                <w:rFonts w:cs="Times New Roman"/>
                <w:b/>
              </w:rPr>
            </w:pPr>
            <w:r w:rsidRPr="00CE53D6">
              <w:rPr>
                <w:rFonts w:cs="Times New Roman"/>
                <w:b/>
              </w:rPr>
              <w:t>Hậu điều kiện</w:t>
            </w:r>
          </w:p>
        </w:tc>
        <w:tc>
          <w:tcPr>
            <w:tcW w:w="7069" w:type="dxa"/>
            <w:gridSpan w:val="3"/>
          </w:tcPr>
          <w:p w14:paraId="7CADB133" w14:textId="54198215" w:rsidR="004E60B2" w:rsidRDefault="00803D33" w:rsidP="00D26A8C">
            <w:pPr>
              <w:keepNext/>
              <w:spacing w:before="60" w:beforeAutospacing="0" w:after="60" w:afterAutospacing="0"/>
              <w:jc w:val="left"/>
            </w:pPr>
            <w:r>
              <w:t>Không</w:t>
            </w:r>
          </w:p>
        </w:tc>
      </w:tr>
    </w:tbl>
    <w:p w14:paraId="61628187" w14:textId="2652E2DD" w:rsidR="003B77B0" w:rsidRPr="003B77B0" w:rsidRDefault="00D26A8C" w:rsidP="000B51EC">
      <w:pPr>
        <w:pStyle w:val="Caption"/>
      </w:pPr>
      <w:bookmarkStart w:id="906" w:name="_Toc501533528"/>
      <w:r>
        <w:t xml:space="preserve">Bảng </w:t>
      </w:r>
      <w:fldSimple w:instr=" SEQ Bảng \* ARABIC ">
        <w:r w:rsidR="007917EC">
          <w:rPr>
            <w:noProof/>
          </w:rPr>
          <w:t>4</w:t>
        </w:r>
      </w:fldSimple>
      <w:r>
        <w:t xml:space="preserve">: </w:t>
      </w:r>
      <w:r w:rsidRPr="008B425F">
        <w:t xml:space="preserve">Đặc tả use case UC001 </w:t>
      </w:r>
      <w:r>
        <w:t>– Đăng ký tài khoản</w:t>
      </w:r>
      <w:bookmarkEnd w:id="906"/>
    </w:p>
    <w:p w14:paraId="1FA62FC2" w14:textId="76BC625F" w:rsidR="000A6EA7" w:rsidRDefault="000A6EA7" w:rsidP="000A6EA7">
      <w:pPr>
        <w:pStyle w:val="Heading3"/>
        <w:rPr>
          <w:rFonts w:cs="Times New Roman"/>
        </w:rPr>
      </w:pPr>
      <w:bookmarkStart w:id="907" w:name="_Toc501533399"/>
      <w:bookmarkStart w:id="908" w:name="_Hlk500945033"/>
      <w:r w:rsidRPr="008B425F">
        <w:rPr>
          <w:rFonts w:cs="Times New Roman"/>
        </w:rPr>
        <w:lastRenderedPageBreak/>
        <w:t>Đặc tả use case UC00</w:t>
      </w:r>
      <w:r>
        <w:rPr>
          <w:rFonts w:cs="Times New Roman"/>
        </w:rPr>
        <w:t>2</w:t>
      </w:r>
      <w:r w:rsidRPr="008B425F">
        <w:rPr>
          <w:rFonts w:cs="Times New Roman"/>
        </w:rPr>
        <w:t xml:space="preserve"> </w:t>
      </w:r>
      <w:r w:rsidR="009919A8">
        <w:rPr>
          <w:rFonts w:cs="Times New Roman"/>
        </w:rPr>
        <w:t>–</w:t>
      </w:r>
      <w:r w:rsidR="00C30B1B">
        <w:rPr>
          <w:rFonts w:cs="Times New Roman"/>
        </w:rPr>
        <w:t xml:space="preserve"> </w:t>
      </w:r>
      <w:r w:rsidR="009919A8">
        <w:rPr>
          <w:rFonts w:cs="Times New Roman"/>
        </w:rPr>
        <w:t>Đăng nhập</w:t>
      </w:r>
      <w:bookmarkEnd w:id="907"/>
    </w:p>
    <w:tbl>
      <w:tblPr>
        <w:tblStyle w:val="TableGrid"/>
        <w:tblW w:w="0" w:type="auto"/>
        <w:tblLook w:val="04A0" w:firstRow="1" w:lastRow="0" w:firstColumn="1" w:lastColumn="0" w:noHBand="0" w:noVBand="1"/>
      </w:tblPr>
      <w:tblGrid>
        <w:gridCol w:w="1705"/>
        <w:gridCol w:w="2656"/>
        <w:gridCol w:w="2206"/>
        <w:gridCol w:w="2207"/>
      </w:tblGrid>
      <w:tr w:rsidR="00EA761B" w14:paraId="0FF5DCC5" w14:textId="77777777" w:rsidTr="00F53E14">
        <w:tc>
          <w:tcPr>
            <w:tcW w:w="1705" w:type="dxa"/>
          </w:tcPr>
          <w:bookmarkEnd w:id="908"/>
          <w:p w14:paraId="79D8B37B" w14:textId="77777777" w:rsidR="00EA761B" w:rsidRDefault="00EA761B" w:rsidP="00F53E14">
            <w:pPr>
              <w:spacing w:before="60" w:beforeAutospacing="0" w:after="60" w:afterAutospacing="0"/>
              <w:jc w:val="left"/>
            </w:pPr>
            <w:r w:rsidRPr="00CE53D6">
              <w:rPr>
                <w:rFonts w:cs="Times New Roman"/>
                <w:b/>
              </w:rPr>
              <w:t>Mã use case</w:t>
            </w:r>
          </w:p>
        </w:tc>
        <w:tc>
          <w:tcPr>
            <w:tcW w:w="2656" w:type="dxa"/>
          </w:tcPr>
          <w:p w14:paraId="096A7C7C" w14:textId="199019F0" w:rsidR="00EA761B" w:rsidRPr="004E60B2" w:rsidRDefault="00EA761B" w:rsidP="00F53E14">
            <w:pPr>
              <w:spacing w:before="60" w:beforeAutospacing="0" w:after="60" w:afterAutospacing="0"/>
              <w:rPr>
                <w:b/>
              </w:rPr>
            </w:pPr>
            <w:r w:rsidRPr="004E60B2">
              <w:rPr>
                <w:b/>
              </w:rPr>
              <w:t>UC00</w:t>
            </w:r>
            <w:r>
              <w:rPr>
                <w:b/>
              </w:rPr>
              <w:t>2</w:t>
            </w:r>
          </w:p>
        </w:tc>
        <w:tc>
          <w:tcPr>
            <w:tcW w:w="2206" w:type="dxa"/>
          </w:tcPr>
          <w:p w14:paraId="55364BD4" w14:textId="77777777" w:rsidR="00EA761B" w:rsidRPr="004E60B2" w:rsidRDefault="00EA761B" w:rsidP="00F53E14">
            <w:pPr>
              <w:spacing w:before="60" w:beforeAutospacing="0" w:after="60" w:afterAutospacing="0"/>
              <w:rPr>
                <w:b/>
              </w:rPr>
            </w:pPr>
            <w:r w:rsidRPr="004E60B2">
              <w:rPr>
                <w:b/>
              </w:rPr>
              <w:t>Tên use case</w:t>
            </w:r>
          </w:p>
        </w:tc>
        <w:tc>
          <w:tcPr>
            <w:tcW w:w="2207" w:type="dxa"/>
          </w:tcPr>
          <w:p w14:paraId="1F07F95B" w14:textId="6E777061" w:rsidR="00EA761B" w:rsidRPr="004E60B2" w:rsidRDefault="00EA761B" w:rsidP="00F53E14">
            <w:pPr>
              <w:spacing w:before="60" w:beforeAutospacing="0" w:after="60" w:afterAutospacing="0"/>
              <w:rPr>
                <w:b/>
              </w:rPr>
            </w:pPr>
            <w:r w:rsidRPr="004E60B2">
              <w:rPr>
                <w:b/>
              </w:rPr>
              <w:t xml:space="preserve">Đăng </w:t>
            </w:r>
            <w:r>
              <w:rPr>
                <w:b/>
              </w:rPr>
              <w:t>nhập</w:t>
            </w:r>
          </w:p>
        </w:tc>
      </w:tr>
      <w:tr w:rsidR="00EA761B" w14:paraId="51784BE9" w14:textId="77777777" w:rsidTr="00F53E14">
        <w:tc>
          <w:tcPr>
            <w:tcW w:w="1705" w:type="dxa"/>
          </w:tcPr>
          <w:p w14:paraId="66233AB2" w14:textId="77777777" w:rsidR="00EA761B" w:rsidRDefault="00EA761B" w:rsidP="00F53E14">
            <w:pPr>
              <w:spacing w:before="60" w:beforeAutospacing="0" w:after="60" w:afterAutospacing="0"/>
              <w:jc w:val="left"/>
            </w:pPr>
            <w:r w:rsidRPr="00CE53D6">
              <w:rPr>
                <w:rFonts w:cs="Times New Roman"/>
                <w:b/>
              </w:rPr>
              <w:t>Tác nhân</w:t>
            </w:r>
          </w:p>
        </w:tc>
        <w:tc>
          <w:tcPr>
            <w:tcW w:w="7069" w:type="dxa"/>
            <w:gridSpan w:val="3"/>
          </w:tcPr>
          <w:p w14:paraId="708FA34A" w14:textId="31A7F902" w:rsidR="00EA761B" w:rsidRDefault="00542121" w:rsidP="00F53E14">
            <w:pPr>
              <w:spacing w:before="60" w:beforeAutospacing="0" w:after="60" w:afterAutospacing="0"/>
              <w:jc w:val="left"/>
            </w:pPr>
            <w:r>
              <w:t>Người dùng</w:t>
            </w:r>
          </w:p>
        </w:tc>
      </w:tr>
      <w:tr w:rsidR="00EA761B" w14:paraId="4B91AFEE" w14:textId="77777777" w:rsidTr="00F53E14">
        <w:tc>
          <w:tcPr>
            <w:tcW w:w="1705" w:type="dxa"/>
          </w:tcPr>
          <w:p w14:paraId="0F051791" w14:textId="77777777" w:rsidR="00EA761B" w:rsidRDefault="00EA761B" w:rsidP="00F53E14">
            <w:pPr>
              <w:spacing w:before="60" w:beforeAutospacing="0" w:after="60" w:afterAutospacing="0"/>
              <w:jc w:val="left"/>
            </w:pPr>
            <w:r w:rsidRPr="00CE53D6">
              <w:rPr>
                <w:rFonts w:cs="Times New Roman"/>
                <w:b/>
              </w:rPr>
              <w:t>Mô tả</w:t>
            </w:r>
          </w:p>
        </w:tc>
        <w:tc>
          <w:tcPr>
            <w:tcW w:w="7069" w:type="dxa"/>
            <w:gridSpan w:val="3"/>
          </w:tcPr>
          <w:p w14:paraId="5165DB0F" w14:textId="2BEDE6AC" w:rsidR="00EA761B" w:rsidRDefault="00EA761B" w:rsidP="00F53E14">
            <w:pPr>
              <w:spacing w:before="60" w:beforeAutospacing="0" w:after="60" w:afterAutospacing="0"/>
              <w:jc w:val="left"/>
            </w:pPr>
            <w:r w:rsidRPr="00F730C5">
              <w:t xml:space="preserve">Use case mô tả quá trình </w:t>
            </w:r>
            <w:r>
              <w:t>người dùng</w:t>
            </w:r>
            <w:r w:rsidRPr="00F730C5">
              <w:t xml:space="preserve"> đăng </w:t>
            </w:r>
            <w:r>
              <w:t>nhập</w:t>
            </w:r>
            <w:r w:rsidRPr="00F730C5">
              <w:t xml:space="preserve"> tài khoản </w:t>
            </w:r>
            <w:r>
              <w:t>vào</w:t>
            </w:r>
            <w:r w:rsidRPr="00F730C5">
              <w:t xml:space="preserve"> hệ</w:t>
            </w:r>
            <w:r>
              <w:t xml:space="preserve"> </w:t>
            </w:r>
            <w:r w:rsidRPr="00F730C5">
              <w:t>thống</w:t>
            </w:r>
          </w:p>
        </w:tc>
      </w:tr>
      <w:tr w:rsidR="00EA761B" w14:paraId="18E549BB" w14:textId="77777777" w:rsidTr="00F53E14">
        <w:tc>
          <w:tcPr>
            <w:tcW w:w="1705" w:type="dxa"/>
          </w:tcPr>
          <w:p w14:paraId="2F17235D" w14:textId="77777777" w:rsidR="00EA761B" w:rsidRDefault="00EA761B" w:rsidP="00F53E14">
            <w:pPr>
              <w:spacing w:before="60" w:beforeAutospacing="0" w:after="60" w:afterAutospacing="0"/>
              <w:jc w:val="left"/>
            </w:pPr>
            <w:r w:rsidRPr="00CE53D6">
              <w:rPr>
                <w:rFonts w:cs="Times New Roman"/>
                <w:b/>
              </w:rPr>
              <w:t>Tiền điều kiện</w:t>
            </w:r>
          </w:p>
        </w:tc>
        <w:tc>
          <w:tcPr>
            <w:tcW w:w="7069" w:type="dxa"/>
            <w:gridSpan w:val="3"/>
          </w:tcPr>
          <w:p w14:paraId="25B481D3" w14:textId="77777777" w:rsidR="00EA761B" w:rsidRDefault="00EA761B" w:rsidP="00F53E14">
            <w:pPr>
              <w:spacing w:before="60" w:beforeAutospacing="0" w:after="60" w:afterAutospacing="0"/>
              <w:jc w:val="left"/>
            </w:pPr>
            <w:r>
              <w:t>Không</w:t>
            </w:r>
          </w:p>
        </w:tc>
      </w:tr>
      <w:tr w:rsidR="00EA761B" w14:paraId="729A8577" w14:textId="77777777" w:rsidTr="00F53E14">
        <w:trPr>
          <w:trHeight w:val="1844"/>
        </w:trPr>
        <w:tc>
          <w:tcPr>
            <w:tcW w:w="1705" w:type="dxa"/>
          </w:tcPr>
          <w:p w14:paraId="2F4A48C0" w14:textId="77777777" w:rsidR="00EA761B" w:rsidRPr="00CE53D6" w:rsidRDefault="00EA761B" w:rsidP="00F53E14">
            <w:pPr>
              <w:spacing w:before="60" w:beforeAutospacing="0" w:after="60" w:afterAutospacing="0"/>
              <w:jc w:val="left"/>
              <w:rPr>
                <w:rFonts w:cs="Times New Roman"/>
                <w:b/>
              </w:rPr>
            </w:pPr>
            <w:r w:rsidRPr="00CE53D6">
              <w:rPr>
                <w:rFonts w:cs="Times New Roman"/>
                <w:b/>
              </w:rPr>
              <w:t>Luồng sự kiện chính</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EA761B" w14:paraId="07619A58" w14:textId="77777777" w:rsidTr="00F53E14">
              <w:tc>
                <w:tcPr>
                  <w:tcW w:w="790" w:type="dxa"/>
                </w:tcPr>
                <w:p w14:paraId="4FD5C1F8" w14:textId="77777777" w:rsidR="00EA761B" w:rsidRDefault="00EA761B" w:rsidP="00F53E14">
                  <w:pPr>
                    <w:spacing w:before="60" w:beforeAutospacing="0" w:after="60" w:afterAutospacing="0"/>
                    <w:jc w:val="center"/>
                  </w:pPr>
                  <w:r>
                    <w:t>STT</w:t>
                  </w:r>
                </w:p>
              </w:tc>
              <w:tc>
                <w:tcPr>
                  <w:tcW w:w="1705" w:type="dxa"/>
                </w:tcPr>
                <w:p w14:paraId="567F273A" w14:textId="77777777" w:rsidR="00EA761B" w:rsidRDefault="00EA761B" w:rsidP="00F53E14">
                  <w:pPr>
                    <w:spacing w:before="60" w:beforeAutospacing="0" w:after="60" w:afterAutospacing="0"/>
                    <w:jc w:val="left"/>
                  </w:pPr>
                  <w:r>
                    <w:t>Thực hiện bởi</w:t>
                  </w:r>
                </w:p>
              </w:tc>
              <w:tc>
                <w:tcPr>
                  <w:tcW w:w="4315" w:type="dxa"/>
                </w:tcPr>
                <w:p w14:paraId="6710B7A1" w14:textId="77777777" w:rsidR="00EA761B" w:rsidRDefault="00EA761B" w:rsidP="00F53E14">
                  <w:pPr>
                    <w:spacing w:before="60" w:beforeAutospacing="0" w:after="60" w:afterAutospacing="0"/>
                    <w:jc w:val="left"/>
                  </w:pPr>
                  <w:r>
                    <w:t>Hành động</w:t>
                  </w:r>
                </w:p>
              </w:tc>
            </w:tr>
            <w:tr w:rsidR="00542121" w14:paraId="5BF97C8F" w14:textId="77777777" w:rsidTr="00F53E14">
              <w:tc>
                <w:tcPr>
                  <w:tcW w:w="790" w:type="dxa"/>
                </w:tcPr>
                <w:p w14:paraId="466AE94D" w14:textId="77777777" w:rsidR="00542121" w:rsidRDefault="00542121" w:rsidP="00542121">
                  <w:pPr>
                    <w:spacing w:before="60" w:beforeAutospacing="0" w:after="60" w:afterAutospacing="0"/>
                    <w:jc w:val="center"/>
                  </w:pPr>
                  <w:r>
                    <w:t>1</w:t>
                  </w:r>
                </w:p>
              </w:tc>
              <w:tc>
                <w:tcPr>
                  <w:tcW w:w="1705" w:type="dxa"/>
                </w:tcPr>
                <w:p w14:paraId="0E8505D1" w14:textId="0D1A0C12" w:rsidR="00542121" w:rsidRDefault="00542121" w:rsidP="00542121">
                  <w:pPr>
                    <w:spacing w:before="60" w:beforeAutospacing="0" w:after="60" w:afterAutospacing="0"/>
                    <w:jc w:val="left"/>
                  </w:pPr>
                  <w:r>
                    <w:t>Người dùng</w:t>
                  </w:r>
                </w:p>
              </w:tc>
              <w:tc>
                <w:tcPr>
                  <w:tcW w:w="4315" w:type="dxa"/>
                </w:tcPr>
                <w:p w14:paraId="203CEA69" w14:textId="64794FEC" w:rsidR="00542121" w:rsidRDefault="00542121" w:rsidP="00542121">
                  <w:pPr>
                    <w:spacing w:before="60" w:beforeAutospacing="0" w:after="60" w:afterAutospacing="0"/>
                    <w:jc w:val="left"/>
                  </w:pPr>
                  <w:r>
                    <w:t>Chọn chức năng đăng nhập tài khoản.</w:t>
                  </w:r>
                </w:p>
              </w:tc>
            </w:tr>
            <w:tr w:rsidR="00542121" w14:paraId="08444EC5" w14:textId="77777777" w:rsidTr="00F53E14">
              <w:tc>
                <w:tcPr>
                  <w:tcW w:w="790" w:type="dxa"/>
                </w:tcPr>
                <w:p w14:paraId="3D3E31E8" w14:textId="63CE144A" w:rsidR="00542121" w:rsidRDefault="00542121" w:rsidP="00542121">
                  <w:pPr>
                    <w:spacing w:before="60" w:beforeAutospacing="0" w:after="60" w:afterAutospacing="0"/>
                    <w:jc w:val="center"/>
                  </w:pPr>
                  <w:r>
                    <w:t>2</w:t>
                  </w:r>
                </w:p>
              </w:tc>
              <w:tc>
                <w:tcPr>
                  <w:tcW w:w="1705" w:type="dxa"/>
                </w:tcPr>
                <w:p w14:paraId="160D583E" w14:textId="7FCDBE49" w:rsidR="00542121" w:rsidRDefault="00542121" w:rsidP="00542121">
                  <w:pPr>
                    <w:spacing w:before="60" w:beforeAutospacing="0" w:after="60" w:afterAutospacing="0"/>
                    <w:jc w:val="left"/>
                  </w:pPr>
                  <w:r>
                    <w:t>Hệ thống</w:t>
                  </w:r>
                </w:p>
              </w:tc>
              <w:tc>
                <w:tcPr>
                  <w:tcW w:w="4315" w:type="dxa"/>
                </w:tcPr>
                <w:p w14:paraId="18FEF687" w14:textId="1309F2C1" w:rsidR="00542121" w:rsidRDefault="00542121" w:rsidP="00542121">
                  <w:pPr>
                    <w:spacing w:before="60" w:beforeAutospacing="0" w:after="60" w:afterAutospacing="0"/>
                    <w:jc w:val="left"/>
                  </w:pPr>
                  <w:r>
                    <w:t>Hiển thị form nhập số điện thoại.</w:t>
                  </w:r>
                </w:p>
              </w:tc>
            </w:tr>
            <w:tr w:rsidR="00542121" w14:paraId="6CD98759" w14:textId="77777777" w:rsidTr="00F53E14">
              <w:tc>
                <w:tcPr>
                  <w:tcW w:w="790" w:type="dxa"/>
                </w:tcPr>
                <w:p w14:paraId="3F8E981C" w14:textId="292A9AB3" w:rsidR="00542121" w:rsidRDefault="00542121" w:rsidP="00542121">
                  <w:pPr>
                    <w:spacing w:before="60" w:beforeAutospacing="0" w:after="60" w:afterAutospacing="0"/>
                    <w:jc w:val="center"/>
                  </w:pPr>
                  <w:r>
                    <w:t>3</w:t>
                  </w:r>
                </w:p>
              </w:tc>
              <w:tc>
                <w:tcPr>
                  <w:tcW w:w="1705" w:type="dxa"/>
                </w:tcPr>
                <w:p w14:paraId="5C6E3B05" w14:textId="7FB28FE1" w:rsidR="00542121" w:rsidRDefault="00542121" w:rsidP="00542121">
                  <w:pPr>
                    <w:spacing w:before="60" w:beforeAutospacing="0" w:after="60" w:afterAutospacing="0"/>
                    <w:jc w:val="left"/>
                  </w:pPr>
                  <w:r>
                    <w:t>Người dùng</w:t>
                  </w:r>
                </w:p>
              </w:tc>
              <w:tc>
                <w:tcPr>
                  <w:tcW w:w="4315" w:type="dxa"/>
                </w:tcPr>
                <w:p w14:paraId="0BDB0849" w14:textId="0046ACAB" w:rsidR="00542121" w:rsidRDefault="00542121" w:rsidP="00542121">
                  <w:pPr>
                    <w:spacing w:before="60" w:beforeAutospacing="0" w:after="60" w:afterAutospacing="0"/>
                    <w:jc w:val="left"/>
                  </w:pPr>
                  <w:r>
                    <w:t>Nhập số điện thoại và gửi yêu cầu.</w:t>
                  </w:r>
                </w:p>
              </w:tc>
            </w:tr>
            <w:tr w:rsidR="00542121" w14:paraId="51B1E9E0" w14:textId="77777777" w:rsidTr="00F53E14">
              <w:tc>
                <w:tcPr>
                  <w:tcW w:w="790" w:type="dxa"/>
                </w:tcPr>
                <w:p w14:paraId="702A4F53" w14:textId="30636CE2" w:rsidR="00542121" w:rsidRDefault="00542121" w:rsidP="00542121">
                  <w:pPr>
                    <w:spacing w:before="60" w:beforeAutospacing="0" w:after="60" w:afterAutospacing="0"/>
                    <w:jc w:val="center"/>
                  </w:pPr>
                  <w:r>
                    <w:t>4</w:t>
                  </w:r>
                </w:p>
              </w:tc>
              <w:tc>
                <w:tcPr>
                  <w:tcW w:w="1705" w:type="dxa"/>
                </w:tcPr>
                <w:p w14:paraId="223215DF" w14:textId="60ACF453" w:rsidR="00542121" w:rsidRDefault="00542121" w:rsidP="00542121">
                  <w:pPr>
                    <w:spacing w:before="60" w:beforeAutospacing="0" w:after="60" w:afterAutospacing="0"/>
                    <w:jc w:val="left"/>
                  </w:pPr>
                  <w:r>
                    <w:t>Hệ thống</w:t>
                  </w:r>
                </w:p>
              </w:tc>
              <w:tc>
                <w:tcPr>
                  <w:tcW w:w="4315" w:type="dxa"/>
                </w:tcPr>
                <w:p w14:paraId="767DC315" w14:textId="58A0B583" w:rsidR="00542121" w:rsidRDefault="00542121" w:rsidP="00542121">
                  <w:pPr>
                    <w:spacing w:before="60" w:beforeAutospacing="0" w:after="60" w:afterAutospacing="0"/>
                    <w:jc w:val="left"/>
                  </w:pPr>
                  <w:r>
                    <w:t>Kiểm tra thông tin số điện thoại.</w:t>
                  </w:r>
                </w:p>
              </w:tc>
            </w:tr>
            <w:tr w:rsidR="00542121" w14:paraId="662133A4" w14:textId="77777777" w:rsidTr="00F53E14">
              <w:tc>
                <w:tcPr>
                  <w:tcW w:w="790" w:type="dxa"/>
                </w:tcPr>
                <w:p w14:paraId="316609EC" w14:textId="5E235F19" w:rsidR="00542121" w:rsidRDefault="00542121" w:rsidP="00542121">
                  <w:pPr>
                    <w:spacing w:before="60" w:beforeAutospacing="0" w:after="60" w:afterAutospacing="0"/>
                    <w:jc w:val="center"/>
                  </w:pPr>
                  <w:r>
                    <w:t>5</w:t>
                  </w:r>
                </w:p>
              </w:tc>
              <w:tc>
                <w:tcPr>
                  <w:tcW w:w="1705" w:type="dxa"/>
                </w:tcPr>
                <w:p w14:paraId="32976A84" w14:textId="79BFE572" w:rsidR="00542121" w:rsidRDefault="00542121" w:rsidP="00542121">
                  <w:pPr>
                    <w:spacing w:before="60" w:beforeAutospacing="0" w:after="60" w:afterAutospacing="0"/>
                    <w:jc w:val="left"/>
                  </w:pPr>
                  <w:r>
                    <w:t>Hệ thống</w:t>
                  </w:r>
                </w:p>
              </w:tc>
              <w:tc>
                <w:tcPr>
                  <w:tcW w:w="4315" w:type="dxa"/>
                </w:tcPr>
                <w:p w14:paraId="75DE243D" w14:textId="51D23276" w:rsidR="00542121" w:rsidRDefault="00542121" w:rsidP="00542121">
                  <w:pPr>
                    <w:spacing w:before="60" w:beforeAutospacing="0" w:after="60" w:afterAutospacing="0"/>
                    <w:jc w:val="left"/>
                  </w:pPr>
                  <w:r>
                    <w:t>Gửi mã PIN đến số điện thoại và hiển thị form nhập mã PIN.</w:t>
                  </w:r>
                </w:p>
              </w:tc>
            </w:tr>
            <w:tr w:rsidR="00542121" w14:paraId="2FABBD61" w14:textId="77777777" w:rsidTr="00F53E14">
              <w:tc>
                <w:tcPr>
                  <w:tcW w:w="790" w:type="dxa"/>
                </w:tcPr>
                <w:p w14:paraId="22C7019B" w14:textId="0F2573D4" w:rsidR="00542121" w:rsidRDefault="00542121" w:rsidP="00542121">
                  <w:pPr>
                    <w:spacing w:before="60" w:beforeAutospacing="0" w:after="60" w:afterAutospacing="0"/>
                    <w:jc w:val="center"/>
                  </w:pPr>
                  <w:r>
                    <w:t>6</w:t>
                  </w:r>
                </w:p>
              </w:tc>
              <w:tc>
                <w:tcPr>
                  <w:tcW w:w="1705" w:type="dxa"/>
                </w:tcPr>
                <w:p w14:paraId="479567C8" w14:textId="095CD38D" w:rsidR="00542121" w:rsidRDefault="00542121" w:rsidP="00542121">
                  <w:pPr>
                    <w:spacing w:before="60" w:beforeAutospacing="0" w:after="60" w:afterAutospacing="0"/>
                    <w:jc w:val="left"/>
                  </w:pPr>
                  <w:r>
                    <w:t>Người dùng</w:t>
                  </w:r>
                </w:p>
              </w:tc>
              <w:tc>
                <w:tcPr>
                  <w:tcW w:w="4315" w:type="dxa"/>
                </w:tcPr>
                <w:p w14:paraId="49BB40A4" w14:textId="492C8A29" w:rsidR="00542121" w:rsidRDefault="00542121" w:rsidP="00542121">
                  <w:pPr>
                    <w:spacing w:before="60" w:beforeAutospacing="0" w:after="60" w:afterAutospacing="0"/>
                    <w:jc w:val="left"/>
                  </w:pPr>
                  <w:r>
                    <w:t>Nhập mã PIN vào form và gửi yêu cầu.</w:t>
                  </w:r>
                </w:p>
              </w:tc>
            </w:tr>
            <w:tr w:rsidR="00542121" w14:paraId="0CF621A7" w14:textId="77777777" w:rsidTr="00F53E14">
              <w:tc>
                <w:tcPr>
                  <w:tcW w:w="790" w:type="dxa"/>
                </w:tcPr>
                <w:p w14:paraId="6A8CF7FF" w14:textId="673F3A3F" w:rsidR="00542121" w:rsidRDefault="002C0992" w:rsidP="00542121">
                  <w:pPr>
                    <w:spacing w:before="60" w:beforeAutospacing="0" w:after="60" w:afterAutospacing="0"/>
                    <w:jc w:val="center"/>
                  </w:pPr>
                  <w:r>
                    <w:t>7</w:t>
                  </w:r>
                </w:p>
              </w:tc>
              <w:tc>
                <w:tcPr>
                  <w:tcW w:w="1705" w:type="dxa"/>
                </w:tcPr>
                <w:p w14:paraId="3D12CF99" w14:textId="42BFDDE0" w:rsidR="00542121" w:rsidRDefault="00542121" w:rsidP="00542121">
                  <w:pPr>
                    <w:spacing w:before="60" w:beforeAutospacing="0" w:after="60" w:afterAutospacing="0"/>
                    <w:jc w:val="left"/>
                  </w:pPr>
                  <w:r>
                    <w:t>Hệ thống</w:t>
                  </w:r>
                </w:p>
              </w:tc>
              <w:tc>
                <w:tcPr>
                  <w:tcW w:w="4315" w:type="dxa"/>
                </w:tcPr>
                <w:p w14:paraId="15B2F1E2" w14:textId="55AFBD6E" w:rsidR="00542121" w:rsidRDefault="00542121" w:rsidP="00542121">
                  <w:pPr>
                    <w:spacing w:before="60" w:beforeAutospacing="0" w:after="60" w:afterAutospacing="0"/>
                    <w:jc w:val="left"/>
                  </w:pPr>
                  <w:r>
                    <w:t>Kiểm tra mã PIN được nhập.</w:t>
                  </w:r>
                </w:p>
              </w:tc>
            </w:tr>
            <w:tr w:rsidR="00542121" w14:paraId="72DAB049" w14:textId="77777777" w:rsidTr="00F53E14">
              <w:tc>
                <w:tcPr>
                  <w:tcW w:w="790" w:type="dxa"/>
                </w:tcPr>
                <w:p w14:paraId="1605C24F" w14:textId="4F8F0336" w:rsidR="00542121" w:rsidRDefault="002C0992" w:rsidP="00542121">
                  <w:pPr>
                    <w:spacing w:before="60" w:beforeAutospacing="0" w:after="60" w:afterAutospacing="0"/>
                    <w:jc w:val="center"/>
                  </w:pPr>
                  <w:r>
                    <w:t>8</w:t>
                  </w:r>
                </w:p>
              </w:tc>
              <w:tc>
                <w:tcPr>
                  <w:tcW w:w="1705" w:type="dxa"/>
                </w:tcPr>
                <w:p w14:paraId="75FBFCAE" w14:textId="77777777" w:rsidR="00542121" w:rsidRDefault="00542121" w:rsidP="00542121">
                  <w:pPr>
                    <w:spacing w:before="60" w:beforeAutospacing="0" w:after="60" w:afterAutospacing="0"/>
                    <w:jc w:val="left"/>
                  </w:pPr>
                  <w:r>
                    <w:t>Hệ thống</w:t>
                  </w:r>
                </w:p>
              </w:tc>
              <w:tc>
                <w:tcPr>
                  <w:tcW w:w="4315" w:type="dxa"/>
                </w:tcPr>
                <w:p w14:paraId="5F1990F3" w14:textId="512DCCFF" w:rsidR="00542121" w:rsidRDefault="00542121" w:rsidP="00542121">
                  <w:pPr>
                    <w:spacing w:before="60" w:beforeAutospacing="0" w:after="60" w:afterAutospacing="0"/>
                    <w:jc w:val="left"/>
                  </w:pPr>
                  <w:r>
                    <w:t xml:space="preserve">Đi đến màn hình chính của người dùng. </w:t>
                  </w:r>
                </w:p>
              </w:tc>
            </w:tr>
          </w:tbl>
          <w:p w14:paraId="4AA9E3F2" w14:textId="77777777" w:rsidR="00EA761B" w:rsidRDefault="00EA761B" w:rsidP="00F53E14">
            <w:pPr>
              <w:spacing w:before="60" w:beforeAutospacing="0" w:after="60" w:afterAutospacing="0"/>
              <w:jc w:val="left"/>
            </w:pPr>
          </w:p>
        </w:tc>
      </w:tr>
      <w:tr w:rsidR="00EA761B" w14:paraId="4E314E95" w14:textId="77777777" w:rsidTr="00F53E14">
        <w:tc>
          <w:tcPr>
            <w:tcW w:w="1705" w:type="dxa"/>
          </w:tcPr>
          <w:p w14:paraId="2CFF1C2B" w14:textId="77777777" w:rsidR="00EA761B" w:rsidRPr="00CE53D6" w:rsidRDefault="00EA761B" w:rsidP="00F53E14">
            <w:pPr>
              <w:spacing w:before="60" w:beforeAutospacing="0" w:after="60" w:afterAutospacing="0"/>
              <w:jc w:val="left"/>
              <w:rPr>
                <w:rFonts w:cs="Times New Roman"/>
                <w:b/>
              </w:rPr>
            </w:pPr>
            <w:r w:rsidRPr="00CE53D6">
              <w:rPr>
                <w:rFonts w:cs="Times New Roman"/>
                <w:b/>
              </w:rPr>
              <w:t>Luồng sự kiện thay thế</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EA761B" w14:paraId="6CFEB72B" w14:textId="77777777" w:rsidTr="00F53E14">
              <w:tc>
                <w:tcPr>
                  <w:tcW w:w="790" w:type="dxa"/>
                </w:tcPr>
                <w:p w14:paraId="51E873DD" w14:textId="77777777" w:rsidR="00EA761B" w:rsidRDefault="00EA761B" w:rsidP="00F53E14">
                  <w:pPr>
                    <w:spacing w:before="60" w:beforeAutospacing="0" w:after="60" w:afterAutospacing="0"/>
                    <w:jc w:val="center"/>
                  </w:pPr>
                  <w:r>
                    <w:t>STT</w:t>
                  </w:r>
                </w:p>
              </w:tc>
              <w:tc>
                <w:tcPr>
                  <w:tcW w:w="1705" w:type="dxa"/>
                </w:tcPr>
                <w:p w14:paraId="5DB1C1BF" w14:textId="77777777" w:rsidR="00EA761B" w:rsidRDefault="00EA761B" w:rsidP="00F53E14">
                  <w:pPr>
                    <w:spacing w:before="60" w:beforeAutospacing="0" w:after="60" w:afterAutospacing="0"/>
                    <w:jc w:val="left"/>
                  </w:pPr>
                  <w:r>
                    <w:t>Thực hiện bởi</w:t>
                  </w:r>
                </w:p>
              </w:tc>
              <w:tc>
                <w:tcPr>
                  <w:tcW w:w="4315" w:type="dxa"/>
                </w:tcPr>
                <w:p w14:paraId="07629BC6" w14:textId="77777777" w:rsidR="00EA761B" w:rsidRDefault="00EA761B" w:rsidP="00F53E14">
                  <w:pPr>
                    <w:spacing w:before="60" w:beforeAutospacing="0" w:after="60" w:afterAutospacing="0"/>
                    <w:jc w:val="left"/>
                  </w:pPr>
                  <w:r>
                    <w:t>Hành động</w:t>
                  </w:r>
                </w:p>
              </w:tc>
            </w:tr>
            <w:tr w:rsidR="00A839F3" w14:paraId="4B3578BF" w14:textId="77777777" w:rsidTr="00F53E14">
              <w:tc>
                <w:tcPr>
                  <w:tcW w:w="790" w:type="dxa"/>
                </w:tcPr>
                <w:p w14:paraId="02C5EE53" w14:textId="756F5401" w:rsidR="00A839F3" w:rsidRDefault="00A839F3" w:rsidP="00A839F3">
                  <w:pPr>
                    <w:spacing w:before="60" w:beforeAutospacing="0" w:after="60" w:afterAutospacing="0"/>
                    <w:jc w:val="center"/>
                  </w:pPr>
                  <w:r>
                    <w:t>4a</w:t>
                  </w:r>
                </w:p>
              </w:tc>
              <w:tc>
                <w:tcPr>
                  <w:tcW w:w="1705" w:type="dxa"/>
                </w:tcPr>
                <w:p w14:paraId="7E54A9CF" w14:textId="55ECD98C" w:rsidR="00A839F3" w:rsidRDefault="00A839F3" w:rsidP="00A839F3">
                  <w:pPr>
                    <w:spacing w:before="60" w:beforeAutospacing="0" w:after="60" w:afterAutospacing="0"/>
                    <w:jc w:val="left"/>
                  </w:pPr>
                  <w:r>
                    <w:t>Hệ thống</w:t>
                  </w:r>
                </w:p>
              </w:tc>
              <w:tc>
                <w:tcPr>
                  <w:tcW w:w="4315" w:type="dxa"/>
                </w:tcPr>
                <w:p w14:paraId="11036B3B" w14:textId="56DE16E4" w:rsidR="00A839F3" w:rsidRDefault="00A839F3" w:rsidP="00A839F3">
                  <w:pPr>
                    <w:spacing w:before="60" w:beforeAutospacing="0" w:after="60" w:afterAutospacing="0"/>
                    <w:jc w:val="left"/>
                  </w:pPr>
                  <w:r>
                    <w:t>Thông báo lỗi nếu nhập sai số điện thoại hoặc số điện thoại chưa được đăng ký.</w:t>
                  </w:r>
                </w:p>
              </w:tc>
            </w:tr>
            <w:tr w:rsidR="006C0E18" w14:paraId="2E9317FC" w14:textId="77777777" w:rsidTr="00F53E14">
              <w:tc>
                <w:tcPr>
                  <w:tcW w:w="790" w:type="dxa"/>
                </w:tcPr>
                <w:p w14:paraId="5D6607B5" w14:textId="41644E58" w:rsidR="006C0E18" w:rsidRDefault="00CD49CA" w:rsidP="006C0E18">
                  <w:pPr>
                    <w:spacing w:before="60" w:beforeAutospacing="0" w:after="60" w:afterAutospacing="0"/>
                    <w:jc w:val="center"/>
                  </w:pPr>
                  <w:r>
                    <w:t>7</w:t>
                  </w:r>
                  <w:r w:rsidR="006C0E18">
                    <w:t>a</w:t>
                  </w:r>
                </w:p>
              </w:tc>
              <w:tc>
                <w:tcPr>
                  <w:tcW w:w="1705" w:type="dxa"/>
                </w:tcPr>
                <w:p w14:paraId="2E42A02B" w14:textId="77777777" w:rsidR="006C0E18" w:rsidRDefault="006C0E18" w:rsidP="006C0E18">
                  <w:pPr>
                    <w:spacing w:before="60" w:beforeAutospacing="0" w:after="60" w:afterAutospacing="0"/>
                    <w:jc w:val="left"/>
                  </w:pPr>
                  <w:r>
                    <w:t>Hệ thống</w:t>
                  </w:r>
                </w:p>
              </w:tc>
              <w:tc>
                <w:tcPr>
                  <w:tcW w:w="4315" w:type="dxa"/>
                </w:tcPr>
                <w:p w14:paraId="4D075D4C" w14:textId="30B831B8" w:rsidR="006C0E18" w:rsidRDefault="006C0E18" w:rsidP="006C0E18">
                  <w:pPr>
                    <w:spacing w:before="60" w:beforeAutospacing="0" w:after="60" w:afterAutospacing="0"/>
                    <w:jc w:val="left"/>
                  </w:pPr>
                  <w:r>
                    <w:t>Thông báo lỗi nếu nhập sai mã PIN.</w:t>
                  </w:r>
                </w:p>
              </w:tc>
            </w:tr>
          </w:tbl>
          <w:p w14:paraId="5C0BDD2F" w14:textId="77777777" w:rsidR="00EA761B" w:rsidRDefault="00EA761B" w:rsidP="00F53E14">
            <w:pPr>
              <w:spacing w:before="60" w:beforeAutospacing="0" w:after="60" w:afterAutospacing="0"/>
              <w:jc w:val="left"/>
            </w:pPr>
          </w:p>
        </w:tc>
      </w:tr>
      <w:tr w:rsidR="00EA761B" w14:paraId="36D88994" w14:textId="77777777" w:rsidTr="00F53E14">
        <w:tc>
          <w:tcPr>
            <w:tcW w:w="1705" w:type="dxa"/>
          </w:tcPr>
          <w:p w14:paraId="54A0834B" w14:textId="77777777" w:rsidR="00EA761B" w:rsidRPr="00CE53D6" w:rsidRDefault="00EA761B" w:rsidP="00F53E14">
            <w:pPr>
              <w:spacing w:before="60" w:beforeAutospacing="0" w:after="60" w:afterAutospacing="0"/>
              <w:jc w:val="left"/>
              <w:rPr>
                <w:rFonts w:cs="Times New Roman"/>
                <w:b/>
              </w:rPr>
            </w:pPr>
            <w:r w:rsidRPr="00CE53D6">
              <w:rPr>
                <w:rFonts w:cs="Times New Roman"/>
                <w:b/>
              </w:rPr>
              <w:t>Hậu điều kiện</w:t>
            </w:r>
          </w:p>
        </w:tc>
        <w:tc>
          <w:tcPr>
            <w:tcW w:w="7069" w:type="dxa"/>
            <w:gridSpan w:val="3"/>
          </w:tcPr>
          <w:p w14:paraId="2CD9B3EE" w14:textId="77777777" w:rsidR="00EA761B" w:rsidRDefault="00EA761B" w:rsidP="004E6D59">
            <w:pPr>
              <w:keepNext/>
              <w:spacing w:before="60" w:beforeAutospacing="0" w:after="60" w:afterAutospacing="0"/>
              <w:jc w:val="left"/>
            </w:pPr>
            <w:r>
              <w:t>Không</w:t>
            </w:r>
          </w:p>
        </w:tc>
      </w:tr>
    </w:tbl>
    <w:p w14:paraId="3416E061" w14:textId="76A46BDF" w:rsidR="00EA761B" w:rsidRPr="00EA761B" w:rsidRDefault="004E6D59" w:rsidP="000B51EC">
      <w:pPr>
        <w:pStyle w:val="Caption"/>
      </w:pPr>
      <w:bookmarkStart w:id="909" w:name="_Toc501533529"/>
      <w:r>
        <w:t xml:space="preserve">Bảng </w:t>
      </w:r>
      <w:fldSimple w:instr=" SEQ Bảng \* ARABIC ">
        <w:r w:rsidR="007917EC">
          <w:rPr>
            <w:noProof/>
          </w:rPr>
          <w:t>5</w:t>
        </w:r>
      </w:fldSimple>
      <w:r>
        <w:t xml:space="preserve">: </w:t>
      </w:r>
      <w:r w:rsidRPr="004E6D59">
        <w:t>Đặc tả use case UC002 – Đăng nhập</w:t>
      </w:r>
      <w:r>
        <w:t xml:space="preserve"> tài khoản</w:t>
      </w:r>
      <w:bookmarkEnd w:id="909"/>
    </w:p>
    <w:p w14:paraId="65631D6F" w14:textId="500D8438" w:rsidR="000A6EA7" w:rsidRDefault="000A6EA7" w:rsidP="000A6EA7">
      <w:pPr>
        <w:pStyle w:val="Heading3"/>
        <w:rPr>
          <w:rFonts w:cs="Times New Roman"/>
        </w:rPr>
      </w:pPr>
      <w:bookmarkStart w:id="910" w:name="_Toc501533400"/>
      <w:r w:rsidRPr="008B425F">
        <w:rPr>
          <w:rFonts w:cs="Times New Roman"/>
        </w:rPr>
        <w:t>Đặc tả use case UC00</w:t>
      </w:r>
      <w:r>
        <w:rPr>
          <w:rFonts w:cs="Times New Roman"/>
        </w:rPr>
        <w:t>3</w:t>
      </w:r>
      <w:r w:rsidRPr="008B425F">
        <w:rPr>
          <w:rFonts w:cs="Times New Roman"/>
        </w:rPr>
        <w:t xml:space="preserve"> </w:t>
      </w:r>
      <w:r w:rsidR="009919A8">
        <w:rPr>
          <w:rFonts w:cs="Times New Roman"/>
        </w:rPr>
        <w:t>–</w:t>
      </w:r>
      <w:r>
        <w:rPr>
          <w:rFonts w:cs="Times New Roman"/>
        </w:rPr>
        <w:t xml:space="preserve"> </w:t>
      </w:r>
      <w:r w:rsidR="009919A8">
        <w:rPr>
          <w:rFonts w:cs="Times New Roman"/>
        </w:rPr>
        <w:t xml:space="preserve">Tìm kiếm </w:t>
      </w:r>
      <w:r w:rsidR="00DB4901">
        <w:rPr>
          <w:rFonts w:cs="Times New Roman"/>
        </w:rPr>
        <w:t>dịch vụ</w:t>
      </w:r>
      <w:bookmarkEnd w:id="910"/>
    </w:p>
    <w:tbl>
      <w:tblPr>
        <w:tblStyle w:val="TableGrid"/>
        <w:tblW w:w="0" w:type="auto"/>
        <w:tblLook w:val="04A0" w:firstRow="1" w:lastRow="0" w:firstColumn="1" w:lastColumn="0" w:noHBand="0" w:noVBand="1"/>
      </w:tblPr>
      <w:tblGrid>
        <w:gridCol w:w="1705"/>
        <w:gridCol w:w="2656"/>
        <w:gridCol w:w="2206"/>
        <w:gridCol w:w="2207"/>
      </w:tblGrid>
      <w:tr w:rsidR="00345E1A" w14:paraId="1BE9D782" w14:textId="77777777" w:rsidTr="001E3A78">
        <w:tc>
          <w:tcPr>
            <w:tcW w:w="1705" w:type="dxa"/>
          </w:tcPr>
          <w:p w14:paraId="63DC442E" w14:textId="77777777" w:rsidR="00345E1A" w:rsidRDefault="00345E1A" w:rsidP="001E3A78">
            <w:pPr>
              <w:spacing w:before="60" w:beforeAutospacing="0" w:after="60" w:afterAutospacing="0"/>
              <w:jc w:val="left"/>
            </w:pPr>
            <w:r w:rsidRPr="00CE53D6">
              <w:rPr>
                <w:rFonts w:cs="Times New Roman"/>
                <w:b/>
              </w:rPr>
              <w:t>Mã use case</w:t>
            </w:r>
          </w:p>
        </w:tc>
        <w:tc>
          <w:tcPr>
            <w:tcW w:w="2656" w:type="dxa"/>
          </w:tcPr>
          <w:p w14:paraId="143086EF" w14:textId="64D4E686" w:rsidR="00345E1A" w:rsidRPr="004E60B2" w:rsidRDefault="00345E1A" w:rsidP="001E3A78">
            <w:pPr>
              <w:spacing w:before="60" w:beforeAutospacing="0" w:after="60" w:afterAutospacing="0"/>
              <w:rPr>
                <w:b/>
              </w:rPr>
            </w:pPr>
            <w:r w:rsidRPr="004E60B2">
              <w:rPr>
                <w:b/>
              </w:rPr>
              <w:t>UC00</w:t>
            </w:r>
            <w:r w:rsidR="0021058F">
              <w:rPr>
                <w:b/>
              </w:rPr>
              <w:t>3</w:t>
            </w:r>
          </w:p>
        </w:tc>
        <w:tc>
          <w:tcPr>
            <w:tcW w:w="2206" w:type="dxa"/>
          </w:tcPr>
          <w:p w14:paraId="24B539B8" w14:textId="77777777" w:rsidR="00345E1A" w:rsidRPr="004E60B2" w:rsidRDefault="00345E1A" w:rsidP="001E3A78">
            <w:pPr>
              <w:spacing w:before="60" w:beforeAutospacing="0" w:after="60" w:afterAutospacing="0"/>
              <w:rPr>
                <w:b/>
              </w:rPr>
            </w:pPr>
            <w:r w:rsidRPr="004E60B2">
              <w:rPr>
                <w:b/>
              </w:rPr>
              <w:t>Tên use case</w:t>
            </w:r>
          </w:p>
        </w:tc>
        <w:tc>
          <w:tcPr>
            <w:tcW w:w="2207" w:type="dxa"/>
          </w:tcPr>
          <w:p w14:paraId="577418D7" w14:textId="0E6F55DC" w:rsidR="00345E1A" w:rsidRPr="004E60B2" w:rsidRDefault="00345E1A" w:rsidP="001E3A78">
            <w:pPr>
              <w:spacing w:before="60" w:beforeAutospacing="0" w:after="60" w:afterAutospacing="0"/>
              <w:rPr>
                <w:b/>
              </w:rPr>
            </w:pPr>
            <w:r>
              <w:rPr>
                <w:b/>
              </w:rPr>
              <w:t>Tìm kiếm dịch vụ</w:t>
            </w:r>
          </w:p>
        </w:tc>
      </w:tr>
      <w:tr w:rsidR="00345E1A" w14:paraId="26EDF22E" w14:textId="77777777" w:rsidTr="001E3A78">
        <w:tc>
          <w:tcPr>
            <w:tcW w:w="1705" w:type="dxa"/>
          </w:tcPr>
          <w:p w14:paraId="74FD632D" w14:textId="77777777" w:rsidR="00345E1A" w:rsidRDefault="00345E1A" w:rsidP="001E3A78">
            <w:pPr>
              <w:spacing w:before="60" w:beforeAutospacing="0" w:after="60" w:afterAutospacing="0"/>
              <w:jc w:val="left"/>
            </w:pPr>
            <w:r w:rsidRPr="00CE53D6">
              <w:rPr>
                <w:rFonts w:cs="Times New Roman"/>
                <w:b/>
              </w:rPr>
              <w:t>Tác nhân</w:t>
            </w:r>
          </w:p>
        </w:tc>
        <w:tc>
          <w:tcPr>
            <w:tcW w:w="7069" w:type="dxa"/>
            <w:gridSpan w:val="3"/>
          </w:tcPr>
          <w:p w14:paraId="37D2A418" w14:textId="2EC2C922" w:rsidR="00345E1A" w:rsidRDefault="005234BD" w:rsidP="001E3A78">
            <w:pPr>
              <w:spacing w:before="60" w:beforeAutospacing="0" w:after="60" w:afterAutospacing="0"/>
              <w:jc w:val="left"/>
            </w:pPr>
            <w:r>
              <w:t>Lái xe</w:t>
            </w:r>
          </w:p>
        </w:tc>
      </w:tr>
      <w:tr w:rsidR="00345E1A" w14:paraId="28BADD3E" w14:textId="77777777" w:rsidTr="001E3A78">
        <w:tc>
          <w:tcPr>
            <w:tcW w:w="1705" w:type="dxa"/>
          </w:tcPr>
          <w:p w14:paraId="117090CD" w14:textId="77777777" w:rsidR="00345E1A" w:rsidRDefault="00345E1A" w:rsidP="001E3A78">
            <w:pPr>
              <w:spacing w:before="60" w:beforeAutospacing="0" w:after="60" w:afterAutospacing="0"/>
              <w:jc w:val="left"/>
            </w:pPr>
            <w:r w:rsidRPr="00CE53D6">
              <w:rPr>
                <w:rFonts w:cs="Times New Roman"/>
                <w:b/>
              </w:rPr>
              <w:t>Mô tả</w:t>
            </w:r>
          </w:p>
        </w:tc>
        <w:tc>
          <w:tcPr>
            <w:tcW w:w="7069" w:type="dxa"/>
            <w:gridSpan w:val="3"/>
          </w:tcPr>
          <w:p w14:paraId="266FC3E5" w14:textId="65FD5A5B" w:rsidR="00345E1A" w:rsidRDefault="00345E1A" w:rsidP="001E3A78">
            <w:pPr>
              <w:spacing w:before="60" w:beforeAutospacing="0" w:after="60" w:afterAutospacing="0"/>
              <w:jc w:val="left"/>
            </w:pPr>
            <w:r w:rsidRPr="00F730C5">
              <w:t xml:space="preserve">Use case mô tả quá trình </w:t>
            </w:r>
            <w:r w:rsidR="005234BD">
              <w:t xml:space="preserve">lái xe tìm kiếm </w:t>
            </w:r>
            <w:r w:rsidR="00EC52EC">
              <w:t xml:space="preserve">thông tin </w:t>
            </w:r>
            <w:r w:rsidR="005234BD">
              <w:t>dịch vụ</w:t>
            </w:r>
            <w:r w:rsidR="00EC52EC">
              <w:t xml:space="preserve"> khi tham gia vào hệ thống.</w:t>
            </w:r>
          </w:p>
        </w:tc>
      </w:tr>
      <w:tr w:rsidR="00345E1A" w14:paraId="74A4B232" w14:textId="77777777" w:rsidTr="001E3A78">
        <w:tc>
          <w:tcPr>
            <w:tcW w:w="1705" w:type="dxa"/>
          </w:tcPr>
          <w:p w14:paraId="23C65E14" w14:textId="77777777" w:rsidR="00345E1A" w:rsidRDefault="00345E1A" w:rsidP="001E3A78">
            <w:pPr>
              <w:spacing w:before="60" w:beforeAutospacing="0" w:after="60" w:afterAutospacing="0"/>
              <w:jc w:val="left"/>
            </w:pPr>
            <w:r w:rsidRPr="00CE53D6">
              <w:rPr>
                <w:rFonts w:cs="Times New Roman"/>
                <w:b/>
              </w:rPr>
              <w:t>Tiền điều kiện</w:t>
            </w:r>
          </w:p>
        </w:tc>
        <w:tc>
          <w:tcPr>
            <w:tcW w:w="7069" w:type="dxa"/>
            <w:gridSpan w:val="3"/>
          </w:tcPr>
          <w:p w14:paraId="0C13F4D8" w14:textId="5619F571" w:rsidR="00345E1A" w:rsidRDefault="00EC52EC" w:rsidP="001E3A78">
            <w:pPr>
              <w:spacing w:before="60" w:beforeAutospacing="0" w:after="60" w:afterAutospacing="0"/>
              <w:jc w:val="left"/>
            </w:pPr>
            <w:r>
              <w:t>Lái xe đã đăng nhập vào hệ thống.</w:t>
            </w:r>
          </w:p>
        </w:tc>
      </w:tr>
      <w:tr w:rsidR="00345E1A" w14:paraId="200B7239" w14:textId="77777777" w:rsidTr="001E3A78">
        <w:trPr>
          <w:trHeight w:val="1844"/>
        </w:trPr>
        <w:tc>
          <w:tcPr>
            <w:tcW w:w="1705" w:type="dxa"/>
          </w:tcPr>
          <w:p w14:paraId="6D551D0D" w14:textId="77777777" w:rsidR="00345E1A" w:rsidRPr="00CE53D6" w:rsidRDefault="00345E1A" w:rsidP="001E3A78">
            <w:pPr>
              <w:spacing w:before="60" w:beforeAutospacing="0" w:after="60" w:afterAutospacing="0"/>
              <w:jc w:val="left"/>
              <w:rPr>
                <w:rFonts w:cs="Times New Roman"/>
                <w:b/>
              </w:rPr>
            </w:pPr>
            <w:r w:rsidRPr="00CE53D6">
              <w:rPr>
                <w:rFonts w:cs="Times New Roman"/>
                <w:b/>
              </w:rPr>
              <w:lastRenderedPageBreak/>
              <w:t>Luồng sự kiện chính</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345E1A" w14:paraId="3642568F" w14:textId="77777777" w:rsidTr="001E3A78">
              <w:tc>
                <w:tcPr>
                  <w:tcW w:w="790" w:type="dxa"/>
                </w:tcPr>
                <w:p w14:paraId="75486358" w14:textId="77777777" w:rsidR="00345E1A" w:rsidRDefault="00345E1A" w:rsidP="001E3A78">
                  <w:pPr>
                    <w:spacing w:before="60" w:beforeAutospacing="0" w:after="60" w:afterAutospacing="0"/>
                    <w:jc w:val="center"/>
                  </w:pPr>
                  <w:r>
                    <w:t>STT</w:t>
                  </w:r>
                </w:p>
              </w:tc>
              <w:tc>
                <w:tcPr>
                  <w:tcW w:w="1705" w:type="dxa"/>
                </w:tcPr>
                <w:p w14:paraId="75182F43" w14:textId="77777777" w:rsidR="00345E1A" w:rsidRDefault="00345E1A" w:rsidP="001E3A78">
                  <w:pPr>
                    <w:spacing w:before="60" w:beforeAutospacing="0" w:after="60" w:afterAutospacing="0"/>
                    <w:jc w:val="left"/>
                  </w:pPr>
                  <w:r>
                    <w:t>Thực hiện bởi</w:t>
                  </w:r>
                </w:p>
              </w:tc>
              <w:tc>
                <w:tcPr>
                  <w:tcW w:w="4315" w:type="dxa"/>
                </w:tcPr>
                <w:p w14:paraId="3BDA06C4" w14:textId="77777777" w:rsidR="00345E1A" w:rsidRDefault="00345E1A" w:rsidP="001E3A78">
                  <w:pPr>
                    <w:spacing w:before="60" w:beforeAutospacing="0" w:after="60" w:afterAutospacing="0"/>
                    <w:jc w:val="left"/>
                  </w:pPr>
                  <w:r>
                    <w:t>Hành động</w:t>
                  </w:r>
                </w:p>
              </w:tc>
            </w:tr>
            <w:tr w:rsidR="00345E1A" w14:paraId="60A6C67F" w14:textId="77777777" w:rsidTr="001E3A78">
              <w:tc>
                <w:tcPr>
                  <w:tcW w:w="790" w:type="dxa"/>
                </w:tcPr>
                <w:p w14:paraId="29FF7F1F" w14:textId="77777777" w:rsidR="00345E1A" w:rsidRDefault="00345E1A" w:rsidP="001E3A78">
                  <w:pPr>
                    <w:spacing w:before="60" w:beforeAutospacing="0" w:after="60" w:afterAutospacing="0"/>
                    <w:jc w:val="center"/>
                  </w:pPr>
                  <w:r>
                    <w:t>1</w:t>
                  </w:r>
                </w:p>
              </w:tc>
              <w:tc>
                <w:tcPr>
                  <w:tcW w:w="1705" w:type="dxa"/>
                </w:tcPr>
                <w:p w14:paraId="49BC9390" w14:textId="29F659E7" w:rsidR="00345E1A" w:rsidRDefault="00EB4F63" w:rsidP="001E3A78">
                  <w:pPr>
                    <w:spacing w:before="60" w:beforeAutospacing="0" w:after="60" w:afterAutospacing="0"/>
                    <w:jc w:val="left"/>
                  </w:pPr>
                  <w:r>
                    <w:t>Lái xe</w:t>
                  </w:r>
                </w:p>
              </w:tc>
              <w:tc>
                <w:tcPr>
                  <w:tcW w:w="4315" w:type="dxa"/>
                </w:tcPr>
                <w:p w14:paraId="6275EA34" w14:textId="2BE987F7" w:rsidR="00345E1A" w:rsidRDefault="001E3A78" w:rsidP="001E3A78">
                  <w:pPr>
                    <w:spacing w:before="60" w:beforeAutospacing="0" w:after="60" w:afterAutospacing="0"/>
                    <w:jc w:val="left"/>
                  </w:pPr>
                  <w:r>
                    <w:t>Vào màn</w:t>
                  </w:r>
                  <w:r w:rsidR="002C0992">
                    <w:t xml:space="preserve"> hình tìm kiếm (màn hình chính).</w:t>
                  </w:r>
                </w:p>
              </w:tc>
            </w:tr>
            <w:tr w:rsidR="00345E1A" w14:paraId="4CBF3EC4" w14:textId="77777777" w:rsidTr="001E3A78">
              <w:tc>
                <w:tcPr>
                  <w:tcW w:w="790" w:type="dxa"/>
                </w:tcPr>
                <w:p w14:paraId="7919EEC5" w14:textId="77777777" w:rsidR="00345E1A" w:rsidRDefault="00345E1A" w:rsidP="001E3A78">
                  <w:pPr>
                    <w:spacing w:before="60" w:beforeAutospacing="0" w:after="60" w:afterAutospacing="0"/>
                    <w:jc w:val="center"/>
                  </w:pPr>
                  <w:r>
                    <w:t>2</w:t>
                  </w:r>
                </w:p>
              </w:tc>
              <w:tc>
                <w:tcPr>
                  <w:tcW w:w="1705" w:type="dxa"/>
                </w:tcPr>
                <w:p w14:paraId="72E9E656" w14:textId="265DE400" w:rsidR="00345E1A" w:rsidRDefault="002C0992" w:rsidP="001E3A78">
                  <w:pPr>
                    <w:spacing w:before="60" w:beforeAutospacing="0" w:after="60" w:afterAutospacing="0"/>
                    <w:jc w:val="left"/>
                  </w:pPr>
                  <w:r>
                    <w:t>Lái xe</w:t>
                  </w:r>
                </w:p>
              </w:tc>
              <w:tc>
                <w:tcPr>
                  <w:tcW w:w="4315" w:type="dxa"/>
                </w:tcPr>
                <w:p w14:paraId="12366B4E" w14:textId="7356E9D9" w:rsidR="00345E1A" w:rsidRDefault="002C0992" w:rsidP="001E3A78">
                  <w:pPr>
                    <w:spacing w:before="60" w:beforeAutospacing="0" w:after="60" w:afterAutospacing="0"/>
                    <w:jc w:val="left"/>
                  </w:pPr>
                  <w:r>
                    <w:t>Nhập từ khóa địa điểm hoặc di chuyển bản đồ đến địa điểm cần tìm.</w:t>
                  </w:r>
                </w:p>
              </w:tc>
            </w:tr>
            <w:tr w:rsidR="00345E1A" w14:paraId="186E1CBD" w14:textId="77777777" w:rsidTr="001E3A78">
              <w:tc>
                <w:tcPr>
                  <w:tcW w:w="790" w:type="dxa"/>
                </w:tcPr>
                <w:p w14:paraId="5FD7BE37" w14:textId="77777777" w:rsidR="00345E1A" w:rsidRDefault="00345E1A" w:rsidP="001E3A78">
                  <w:pPr>
                    <w:spacing w:before="60" w:beforeAutospacing="0" w:after="60" w:afterAutospacing="0"/>
                    <w:jc w:val="center"/>
                  </w:pPr>
                  <w:r>
                    <w:t>3</w:t>
                  </w:r>
                </w:p>
              </w:tc>
              <w:tc>
                <w:tcPr>
                  <w:tcW w:w="1705" w:type="dxa"/>
                </w:tcPr>
                <w:p w14:paraId="72A93C16" w14:textId="29418EE9" w:rsidR="00345E1A" w:rsidRDefault="002C0992" w:rsidP="001E3A78">
                  <w:pPr>
                    <w:spacing w:before="60" w:beforeAutospacing="0" w:after="60" w:afterAutospacing="0"/>
                    <w:jc w:val="left"/>
                  </w:pPr>
                  <w:r>
                    <w:t>Hệ thống</w:t>
                  </w:r>
                </w:p>
              </w:tc>
              <w:tc>
                <w:tcPr>
                  <w:tcW w:w="4315" w:type="dxa"/>
                </w:tcPr>
                <w:p w14:paraId="61731EB6" w14:textId="1E8D62AD" w:rsidR="00345E1A" w:rsidRDefault="002C0992" w:rsidP="001E3A78">
                  <w:pPr>
                    <w:spacing w:before="60" w:beforeAutospacing="0" w:after="60" w:afterAutospacing="0"/>
                    <w:jc w:val="left"/>
                  </w:pPr>
                  <w:r>
                    <w:t>Hiển thị danh sách dịch vụ lên bản đồ</w:t>
                  </w:r>
                  <w:r w:rsidR="000A1495">
                    <w:t>, hiển thị thông tin địa điểm chọn ở trên bản đồ</w:t>
                  </w:r>
                  <w:r>
                    <w:t>.</w:t>
                  </w:r>
                </w:p>
              </w:tc>
            </w:tr>
            <w:tr w:rsidR="002C0992" w14:paraId="66AC7EE4" w14:textId="77777777" w:rsidTr="001E3A78">
              <w:tc>
                <w:tcPr>
                  <w:tcW w:w="790" w:type="dxa"/>
                </w:tcPr>
                <w:p w14:paraId="5351325C" w14:textId="77777777" w:rsidR="002C0992" w:rsidRDefault="002C0992" w:rsidP="002C0992">
                  <w:pPr>
                    <w:spacing w:before="60" w:beforeAutospacing="0" w:after="60" w:afterAutospacing="0"/>
                    <w:jc w:val="center"/>
                  </w:pPr>
                  <w:r>
                    <w:t>4</w:t>
                  </w:r>
                </w:p>
              </w:tc>
              <w:tc>
                <w:tcPr>
                  <w:tcW w:w="1705" w:type="dxa"/>
                </w:tcPr>
                <w:p w14:paraId="6D05D9FF" w14:textId="0497A2C1" w:rsidR="002C0992" w:rsidRDefault="002C0992" w:rsidP="002C0992">
                  <w:pPr>
                    <w:spacing w:before="60" w:beforeAutospacing="0" w:after="60" w:afterAutospacing="0"/>
                    <w:jc w:val="left"/>
                  </w:pPr>
                  <w:r>
                    <w:t>Lái xe</w:t>
                  </w:r>
                </w:p>
              </w:tc>
              <w:tc>
                <w:tcPr>
                  <w:tcW w:w="4315" w:type="dxa"/>
                </w:tcPr>
                <w:p w14:paraId="1488FF07" w14:textId="6D0F48A1" w:rsidR="002C0992" w:rsidRDefault="000A1495" w:rsidP="002C0992">
                  <w:pPr>
                    <w:spacing w:before="60" w:beforeAutospacing="0" w:after="60" w:afterAutospacing="0"/>
                    <w:jc w:val="left"/>
                  </w:pPr>
                  <w:r>
                    <w:t>Chọn xem danh sách dịch vụ.</w:t>
                  </w:r>
                </w:p>
              </w:tc>
            </w:tr>
            <w:tr w:rsidR="002C0992" w14:paraId="4BC13520" w14:textId="77777777" w:rsidTr="001E3A78">
              <w:tc>
                <w:tcPr>
                  <w:tcW w:w="790" w:type="dxa"/>
                </w:tcPr>
                <w:p w14:paraId="028CD862" w14:textId="77777777" w:rsidR="002C0992" w:rsidRDefault="002C0992" w:rsidP="002C0992">
                  <w:pPr>
                    <w:spacing w:before="60" w:beforeAutospacing="0" w:after="60" w:afterAutospacing="0"/>
                    <w:jc w:val="center"/>
                  </w:pPr>
                  <w:r>
                    <w:t>5</w:t>
                  </w:r>
                </w:p>
              </w:tc>
              <w:tc>
                <w:tcPr>
                  <w:tcW w:w="1705" w:type="dxa"/>
                </w:tcPr>
                <w:p w14:paraId="7055DC20" w14:textId="646AC1B9" w:rsidR="002C0992" w:rsidRDefault="002C0992" w:rsidP="002C0992">
                  <w:pPr>
                    <w:spacing w:before="60" w:beforeAutospacing="0" w:after="60" w:afterAutospacing="0"/>
                    <w:jc w:val="left"/>
                  </w:pPr>
                  <w:r>
                    <w:t>Hệ thống</w:t>
                  </w:r>
                </w:p>
              </w:tc>
              <w:tc>
                <w:tcPr>
                  <w:tcW w:w="4315" w:type="dxa"/>
                </w:tcPr>
                <w:p w14:paraId="28EA9E22" w14:textId="49F8344A" w:rsidR="002C0992" w:rsidRDefault="002C0992" w:rsidP="002C0992">
                  <w:pPr>
                    <w:spacing w:before="60" w:beforeAutospacing="0" w:after="60" w:afterAutospacing="0"/>
                    <w:jc w:val="left"/>
                  </w:pPr>
                  <w:r>
                    <w:t>Hiển thị danh sách dịch v</w:t>
                  </w:r>
                  <w:r w:rsidR="000A1495">
                    <w:t>ụ</w:t>
                  </w:r>
                  <w:r>
                    <w:t>.</w:t>
                  </w:r>
                </w:p>
              </w:tc>
            </w:tr>
          </w:tbl>
          <w:p w14:paraId="3A6717DE" w14:textId="77777777" w:rsidR="00345E1A" w:rsidRDefault="00345E1A" w:rsidP="001E3A78">
            <w:pPr>
              <w:spacing w:before="60" w:beforeAutospacing="0" w:after="60" w:afterAutospacing="0"/>
              <w:jc w:val="left"/>
            </w:pPr>
          </w:p>
        </w:tc>
      </w:tr>
      <w:tr w:rsidR="00345E1A" w14:paraId="126BA59C" w14:textId="77777777" w:rsidTr="001E3A78">
        <w:tc>
          <w:tcPr>
            <w:tcW w:w="1705" w:type="dxa"/>
          </w:tcPr>
          <w:p w14:paraId="7229AEA0" w14:textId="77777777" w:rsidR="00345E1A" w:rsidRPr="00CE53D6" w:rsidRDefault="00345E1A" w:rsidP="001E3A78">
            <w:pPr>
              <w:spacing w:before="60" w:beforeAutospacing="0" w:after="60" w:afterAutospacing="0"/>
              <w:jc w:val="left"/>
              <w:rPr>
                <w:rFonts w:cs="Times New Roman"/>
                <w:b/>
              </w:rPr>
            </w:pPr>
            <w:r w:rsidRPr="00CE53D6">
              <w:rPr>
                <w:rFonts w:cs="Times New Roman"/>
                <w:b/>
              </w:rPr>
              <w:t>Luồng sự kiện thay thế</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345E1A" w14:paraId="5669DFCD" w14:textId="77777777" w:rsidTr="001E3A78">
              <w:tc>
                <w:tcPr>
                  <w:tcW w:w="790" w:type="dxa"/>
                </w:tcPr>
                <w:p w14:paraId="441D19A0" w14:textId="77777777" w:rsidR="00345E1A" w:rsidRDefault="00345E1A" w:rsidP="001E3A78">
                  <w:pPr>
                    <w:spacing w:before="60" w:beforeAutospacing="0" w:after="60" w:afterAutospacing="0"/>
                    <w:jc w:val="center"/>
                  </w:pPr>
                  <w:r>
                    <w:t>STT</w:t>
                  </w:r>
                </w:p>
              </w:tc>
              <w:tc>
                <w:tcPr>
                  <w:tcW w:w="1705" w:type="dxa"/>
                </w:tcPr>
                <w:p w14:paraId="2B6CDF60" w14:textId="77777777" w:rsidR="00345E1A" w:rsidRDefault="00345E1A" w:rsidP="001E3A78">
                  <w:pPr>
                    <w:spacing w:before="60" w:beforeAutospacing="0" w:after="60" w:afterAutospacing="0"/>
                    <w:jc w:val="left"/>
                  </w:pPr>
                  <w:r>
                    <w:t>Thực hiện bởi</w:t>
                  </w:r>
                </w:p>
              </w:tc>
              <w:tc>
                <w:tcPr>
                  <w:tcW w:w="4315" w:type="dxa"/>
                </w:tcPr>
                <w:p w14:paraId="0AC22DF6" w14:textId="77777777" w:rsidR="00345E1A" w:rsidRDefault="00345E1A" w:rsidP="001E3A78">
                  <w:pPr>
                    <w:spacing w:before="60" w:beforeAutospacing="0" w:after="60" w:afterAutospacing="0"/>
                    <w:jc w:val="left"/>
                  </w:pPr>
                  <w:r>
                    <w:t>Hành động</w:t>
                  </w:r>
                </w:p>
              </w:tc>
            </w:tr>
            <w:tr w:rsidR="00345E1A" w14:paraId="38B16499" w14:textId="77777777" w:rsidTr="001E3A78">
              <w:tc>
                <w:tcPr>
                  <w:tcW w:w="790" w:type="dxa"/>
                </w:tcPr>
                <w:p w14:paraId="36BBA679" w14:textId="6A8D7EBB" w:rsidR="00345E1A" w:rsidRDefault="00E177F6" w:rsidP="001E3A78">
                  <w:pPr>
                    <w:spacing w:before="60" w:beforeAutospacing="0" w:after="60" w:afterAutospacing="0"/>
                    <w:jc w:val="center"/>
                  </w:pPr>
                  <w:r>
                    <w:t>5</w:t>
                  </w:r>
                  <w:r w:rsidR="00345E1A">
                    <w:t>a</w:t>
                  </w:r>
                </w:p>
              </w:tc>
              <w:tc>
                <w:tcPr>
                  <w:tcW w:w="1705" w:type="dxa"/>
                </w:tcPr>
                <w:p w14:paraId="57EE321E" w14:textId="77777777" w:rsidR="00345E1A" w:rsidRDefault="00345E1A" w:rsidP="001E3A78">
                  <w:pPr>
                    <w:spacing w:before="60" w:beforeAutospacing="0" w:after="60" w:afterAutospacing="0"/>
                    <w:jc w:val="left"/>
                  </w:pPr>
                  <w:r>
                    <w:t>Hệ thống</w:t>
                  </w:r>
                </w:p>
              </w:tc>
              <w:tc>
                <w:tcPr>
                  <w:tcW w:w="4315" w:type="dxa"/>
                </w:tcPr>
                <w:p w14:paraId="680591A5" w14:textId="67D3ED69" w:rsidR="00345E1A" w:rsidRDefault="00E177F6" w:rsidP="001E3A78">
                  <w:pPr>
                    <w:spacing w:before="60" w:beforeAutospacing="0" w:after="60" w:afterAutospacing="0"/>
                    <w:jc w:val="left"/>
                  </w:pPr>
                  <w:r>
                    <w:t>Thông báo nếu danh sách dịch vụ trống.</w:t>
                  </w:r>
                </w:p>
              </w:tc>
            </w:tr>
          </w:tbl>
          <w:p w14:paraId="03E8BB72" w14:textId="77777777" w:rsidR="00345E1A" w:rsidRDefault="00345E1A" w:rsidP="001E3A78">
            <w:pPr>
              <w:spacing w:before="60" w:beforeAutospacing="0" w:after="60" w:afterAutospacing="0"/>
              <w:jc w:val="left"/>
            </w:pPr>
          </w:p>
        </w:tc>
      </w:tr>
      <w:tr w:rsidR="00345E1A" w14:paraId="76218193" w14:textId="77777777" w:rsidTr="001E3A78">
        <w:tc>
          <w:tcPr>
            <w:tcW w:w="1705" w:type="dxa"/>
          </w:tcPr>
          <w:p w14:paraId="46BD170E" w14:textId="77777777" w:rsidR="00345E1A" w:rsidRPr="00CE53D6" w:rsidRDefault="00345E1A" w:rsidP="001E3A78">
            <w:pPr>
              <w:spacing w:before="60" w:beforeAutospacing="0" w:after="60" w:afterAutospacing="0"/>
              <w:jc w:val="left"/>
              <w:rPr>
                <w:rFonts w:cs="Times New Roman"/>
                <w:b/>
              </w:rPr>
            </w:pPr>
            <w:r w:rsidRPr="00CE53D6">
              <w:rPr>
                <w:rFonts w:cs="Times New Roman"/>
                <w:b/>
              </w:rPr>
              <w:t>Hậu điều kiện</w:t>
            </w:r>
          </w:p>
        </w:tc>
        <w:tc>
          <w:tcPr>
            <w:tcW w:w="7069" w:type="dxa"/>
            <w:gridSpan w:val="3"/>
          </w:tcPr>
          <w:p w14:paraId="5F2A5591" w14:textId="77777777" w:rsidR="00345E1A" w:rsidRDefault="00345E1A" w:rsidP="00451DA5">
            <w:pPr>
              <w:keepNext/>
              <w:spacing w:before="60" w:beforeAutospacing="0" w:after="60" w:afterAutospacing="0"/>
              <w:jc w:val="left"/>
            </w:pPr>
            <w:r>
              <w:t>Không</w:t>
            </w:r>
          </w:p>
        </w:tc>
      </w:tr>
    </w:tbl>
    <w:p w14:paraId="497DCA02" w14:textId="752DA3FE" w:rsidR="00451DA5" w:rsidRDefault="00451DA5" w:rsidP="000B51EC">
      <w:pPr>
        <w:pStyle w:val="Caption"/>
      </w:pPr>
      <w:bookmarkStart w:id="911" w:name="_Toc501533530"/>
      <w:r>
        <w:t xml:space="preserve">Bảng </w:t>
      </w:r>
      <w:fldSimple w:instr=" SEQ Bảng \* ARABIC ">
        <w:r w:rsidR="007917EC">
          <w:rPr>
            <w:noProof/>
          </w:rPr>
          <w:t>6</w:t>
        </w:r>
      </w:fldSimple>
      <w:r>
        <w:t xml:space="preserve">: </w:t>
      </w:r>
      <w:r w:rsidRPr="008B425F">
        <w:t xml:space="preserve">Đặc tả use </w:t>
      </w:r>
      <w:r w:rsidRPr="000B51EC">
        <w:t>case</w:t>
      </w:r>
      <w:r w:rsidRPr="008B425F">
        <w:t xml:space="preserve"> UC00</w:t>
      </w:r>
      <w:r>
        <w:t>3</w:t>
      </w:r>
      <w:r w:rsidRPr="008B425F">
        <w:t xml:space="preserve"> </w:t>
      </w:r>
      <w:r>
        <w:t>– Tìm kiếm dịch vụ</w:t>
      </w:r>
      <w:bookmarkEnd w:id="911"/>
    </w:p>
    <w:p w14:paraId="6E8A103A" w14:textId="505D483C" w:rsidR="00DB4901" w:rsidRDefault="00DB4901" w:rsidP="00DB4901">
      <w:pPr>
        <w:pStyle w:val="Heading3"/>
        <w:rPr>
          <w:rFonts w:cs="Times New Roman"/>
        </w:rPr>
      </w:pPr>
      <w:bookmarkStart w:id="912" w:name="_Toc501533401"/>
      <w:r w:rsidRPr="008B425F">
        <w:rPr>
          <w:rFonts w:cs="Times New Roman"/>
        </w:rPr>
        <w:t>Đặc tả use case UC00</w:t>
      </w:r>
      <w:r>
        <w:rPr>
          <w:rFonts w:cs="Times New Roman"/>
        </w:rPr>
        <w:t>4</w:t>
      </w:r>
      <w:r w:rsidRPr="008B425F">
        <w:rPr>
          <w:rFonts w:cs="Times New Roman"/>
        </w:rPr>
        <w:t xml:space="preserve"> </w:t>
      </w:r>
      <w:r>
        <w:rPr>
          <w:rFonts w:cs="Times New Roman"/>
        </w:rPr>
        <w:t xml:space="preserve">– </w:t>
      </w:r>
      <w:r w:rsidR="00CE4728">
        <w:rPr>
          <w:rFonts w:cs="Times New Roman"/>
        </w:rPr>
        <w:t>Thêm</w:t>
      </w:r>
      <w:r>
        <w:rPr>
          <w:rFonts w:cs="Times New Roman"/>
        </w:rPr>
        <w:t xml:space="preserve"> dịch vụ</w:t>
      </w:r>
      <w:bookmarkEnd w:id="912"/>
    </w:p>
    <w:tbl>
      <w:tblPr>
        <w:tblStyle w:val="TableGrid"/>
        <w:tblW w:w="0" w:type="auto"/>
        <w:tblLook w:val="04A0" w:firstRow="1" w:lastRow="0" w:firstColumn="1" w:lastColumn="0" w:noHBand="0" w:noVBand="1"/>
      </w:tblPr>
      <w:tblGrid>
        <w:gridCol w:w="1705"/>
        <w:gridCol w:w="2656"/>
        <w:gridCol w:w="2206"/>
        <w:gridCol w:w="2207"/>
      </w:tblGrid>
      <w:tr w:rsidR="008D0076" w14:paraId="002B3402" w14:textId="77777777" w:rsidTr="00471117">
        <w:tc>
          <w:tcPr>
            <w:tcW w:w="1705" w:type="dxa"/>
          </w:tcPr>
          <w:p w14:paraId="36CC37CA" w14:textId="77777777" w:rsidR="008D0076" w:rsidRDefault="008D0076" w:rsidP="00471117">
            <w:pPr>
              <w:spacing w:before="60" w:beforeAutospacing="0" w:after="60" w:afterAutospacing="0"/>
              <w:jc w:val="left"/>
            </w:pPr>
            <w:r w:rsidRPr="00CE53D6">
              <w:rPr>
                <w:rFonts w:cs="Times New Roman"/>
                <w:b/>
              </w:rPr>
              <w:t>Mã use case</w:t>
            </w:r>
          </w:p>
        </w:tc>
        <w:tc>
          <w:tcPr>
            <w:tcW w:w="2656" w:type="dxa"/>
          </w:tcPr>
          <w:p w14:paraId="53850192" w14:textId="39A5ABD3" w:rsidR="008D0076" w:rsidRPr="004E60B2" w:rsidRDefault="008D0076" w:rsidP="00471117">
            <w:pPr>
              <w:spacing w:before="60" w:beforeAutospacing="0" w:after="60" w:afterAutospacing="0"/>
              <w:rPr>
                <w:b/>
              </w:rPr>
            </w:pPr>
            <w:r w:rsidRPr="004E60B2">
              <w:rPr>
                <w:b/>
              </w:rPr>
              <w:t>UC00</w:t>
            </w:r>
            <w:r>
              <w:rPr>
                <w:b/>
              </w:rPr>
              <w:t>4</w:t>
            </w:r>
          </w:p>
        </w:tc>
        <w:tc>
          <w:tcPr>
            <w:tcW w:w="2206" w:type="dxa"/>
          </w:tcPr>
          <w:p w14:paraId="309A18EE" w14:textId="77777777" w:rsidR="008D0076" w:rsidRPr="004E60B2" w:rsidRDefault="008D0076" w:rsidP="00471117">
            <w:pPr>
              <w:spacing w:before="60" w:beforeAutospacing="0" w:after="60" w:afterAutospacing="0"/>
              <w:rPr>
                <w:b/>
              </w:rPr>
            </w:pPr>
            <w:r w:rsidRPr="004E60B2">
              <w:rPr>
                <w:b/>
              </w:rPr>
              <w:t>Tên use case</w:t>
            </w:r>
          </w:p>
        </w:tc>
        <w:tc>
          <w:tcPr>
            <w:tcW w:w="2207" w:type="dxa"/>
          </w:tcPr>
          <w:p w14:paraId="22BB229A" w14:textId="674536DE" w:rsidR="008D0076" w:rsidRPr="004E60B2" w:rsidRDefault="00CE4728" w:rsidP="00471117">
            <w:pPr>
              <w:spacing w:before="60" w:beforeAutospacing="0" w:after="60" w:afterAutospacing="0"/>
              <w:rPr>
                <w:b/>
              </w:rPr>
            </w:pPr>
            <w:r>
              <w:rPr>
                <w:b/>
              </w:rPr>
              <w:t>Thêm</w:t>
            </w:r>
            <w:r w:rsidR="008D0076">
              <w:rPr>
                <w:b/>
              </w:rPr>
              <w:t xml:space="preserve"> dịch vụ</w:t>
            </w:r>
          </w:p>
        </w:tc>
      </w:tr>
      <w:tr w:rsidR="008D0076" w14:paraId="5713035D" w14:textId="77777777" w:rsidTr="00471117">
        <w:tc>
          <w:tcPr>
            <w:tcW w:w="1705" w:type="dxa"/>
          </w:tcPr>
          <w:p w14:paraId="1476DDD6" w14:textId="77777777" w:rsidR="008D0076" w:rsidRDefault="008D0076" w:rsidP="00471117">
            <w:pPr>
              <w:spacing w:before="60" w:beforeAutospacing="0" w:after="60" w:afterAutospacing="0"/>
              <w:jc w:val="left"/>
            </w:pPr>
            <w:r w:rsidRPr="00CE53D6">
              <w:rPr>
                <w:rFonts w:cs="Times New Roman"/>
                <w:b/>
              </w:rPr>
              <w:t>Tác nhân</w:t>
            </w:r>
          </w:p>
        </w:tc>
        <w:tc>
          <w:tcPr>
            <w:tcW w:w="7069" w:type="dxa"/>
            <w:gridSpan w:val="3"/>
          </w:tcPr>
          <w:p w14:paraId="2F291B8F" w14:textId="77777777" w:rsidR="008D0076" w:rsidRDefault="008D0076" w:rsidP="00471117">
            <w:pPr>
              <w:spacing w:before="60" w:beforeAutospacing="0" w:after="60" w:afterAutospacing="0"/>
              <w:jc w:val="left"/>
            </w:pPr>
            <w:r>
              <w:t>Lái xe</w:t>
            </w:r>
          </w:p>
        </w:tc>
      </w:tr>
      <w:tr w:rsidR="008D0076" w14:paraId="5861DF73" w14:textId="77777777" w:rsidTr="00471117">
        <w:tc>
          <w:tcPr>
            <w:tcW w:w="1705" w:type="dxa"/>
          </w:tcPr>
          <w:p w14:paraId="0F74DE9B" w14:textId="77777777" w:rsidR="008D0076" w:rsidRDefault="008D0076" w:rsidP="00471117">
            <w:pPr>
              <w:spacing w:before="60" w:beforeAutospacing="0" w:after="60" w:afterAutospacing="0"/>
              <w:jc w:val="left"/>
            </w:pPr>
            <w:r w:rsidRPr="00CE53D6">
              <w:rPr>
                <w:rFonts w:cs="Times New Roman"/>
                <w:b/>
              </w:rPr>
              <w:t>Mô tả</w:t>
            </w:r>
          </w:p>
        </w:tc>
        <w:tc>
          <w:tcPr>
            <w:tcW w:w="7069" w:type="dxa"/>
            <w:gridSpan w:val="3"/>
          </w:tcPr>
          <w:p w14:paraId="118C8F4B" w14:textId="291E81B5" w:rsidR="008D0076" w:rsidRDefault="008D0076" w:rsidP="00471117">
            <w:pPr>
              <w:spacing w:before="60" w:beforeAutospacing="0" w:after="60" w:afterAutospacing="0"/>
              <w:jc w:val="left"/>
            </w:pPr>
            <w:r w:rsidRPr="00F730C5">
              <w:t xml:space="preserve">Use case mô tả quá trình </w:t>
            </w:r>
            <w:r w:rsidR="00471117">
              <w:t>nhà cung cấp</w:t>
            </w:r>
            <w:r w:rsidR="00FA394A">
              <w:t xml:space="preserve"> thêm mới</w:t>
            </w:r>
            <w:r>
              <w:t xml:space="preserve"> thông tin dịch.</w:t>
            </w:r>
          </w:p>
        </w:tc>
      </w:tr>
      <w:tr w:rsidR="008D0076" w14:paraId="2B7C5AA8" w14:textId="77777777" w:rsidTr="00471117">
        <w:tc>
          <w:tcPr>
            <w:tcW w:w="1705" w:type="dxa"/>
          </w:tcPr>
          <w:p w14:paraId="3DC62940" w14:textId="77777777" w:rsidR="008D0076" w:rsidRDefault="008D0076" w:rsidP="00471117">
            <w:pPr>
              <w:spacing w:before="60" w:beforeAutospacing="0" w:after="60" w:afterAutospacing="0"/>
              <w:jc w:val="left"/>
            </w:pPr>
            <w:r w:rsidRPr="00CE53D6">
              <w:rPr>
                <w:rFonts w:cs="Times New Roman"/>
                <w:b/>
              </w:rPr>
              <w:t>Tiền điều kiện</w:t>
            </w:r>
          </w:p>
        </w:tc>
        <w:tc>
          <w:tcPr>
            <w:tcW w:w="7069" w:type="dxa"/>
            <w:gridSpan w:val="3"/>
          </w:tcPr>
          <w:p w14:paraId="76295A5B" w14:textId="7AB6105A" w:rsidR="008D0076" w:rsidRDefault="00162C7E" w:rsidP="00471117">
            <w:pPr>
              <w:spacing w:before="60" w:beforeAutospacing="0" w:after="60" w:afterAutospacing="0"/>
              <w:jc w:val="left"/>
            </w:pPr>
            <w:r>
              <w:t>Nhà cung cấp</w:t>
            </w:r>
            <w:r w:rsidR="008D0076">
              <w:t xml:space="preserve"> đã đăng nhập vào hệ thống.</w:t>
            </w:r>
          </w:p>
        </w:tc>
      </w:tr>
      <w:tr w:rsidR="008D0076" w14:paraId="5BF38048" w14:textId="77777777" w:rsidTr="00471117">
        <w:trPr>
          <w:trHeight w:val="1844"/>
        </w:trPr>
        <w:tc>
          <w:tcPr>
            <w:tcW w:w="1705" w:type="dxa"/>
          </w:tcPr>
          <w:p w14:paraId="5CAEB3C6" w14:textId="77777777" w:rsidR="008D0076" w:rsidRPr="00CE53D6" w:rsidRDefault="008D0076" w:rsidP="00471117">
            <w:pPr>
              <w:spacing w:before="60" w:beforeAutospacing="0" w:after="60" w:afterAutospacing="0"/>
              <w:jc w:val="left"/>
              <w:rPr>
                <w:rFonts w:cs="Times New Roman"/>
                <w:b/>
              </w:rPr>
            </w:pPr>
            <w:r w:rsidRPr="00CE53D6">
              <w:rPr>
                <w:rFonts w:cs="Times New Roman"/>
                <w:b/>
              </w:rPr>
              <w:t>Luồng sự kiện chính</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8D0076" w14:paraId="4801C0AA" w14:textId="77777777" w:rsidTr="00471117">
              <w:tc>
                <w:tcPr>
                  <w:tcW w:w="790" w:type="dxa"/>
                </w:tcPr>
                <w:p w14:paraId="35339D7B" w14:textId="77777777" w:rsidR="008D0076" w:rsidRDefault="008D0076" w:rsidP="00471117">
                  <w:pPr>
                    <w:spacing w:before="60" w:beforeAutospacing="0" w:after="60" w:afterAutospacing="0"/>
                    <w:jc w:val="center"/>
                  </w:pPr>
                  <w:r>
                    <w:t>STT</w:t>
                  </w:r>
                </w:p>
              </w:tc>
              <w:tc>
                <w:tcPr>
                  <w:tcW w:w="1705" w:type="dxa"/>
                </w:tcPr>
                <w:p w14:paraId="182D3667" w14:textId="77777777" w:rsidR="008D0076" w:rsidRDefault="008D0076" w:rsidP="00471117">
                  <w:pPr>
                    <w:spacing w:before="60" w:beforeAutospacing="0" w:after="60" w:afterAutospacing="0"/>
                    <w:jc w:val="left"/>
                  </w:pPr>
                  <w:r>
                    <w:t>Thực hiện bởi</w:t>
                  </w:r>
                </w:p>
              </w:tc>
              <w:tc>
                <w:tcPr>
                  <w:tcW w:w="4315" w:type="dxa"/>
                </w:tcPr>
                <w:p w14:paraId="198CC22C" w14:textId="77777777" w:rsidR="008D0076" w:rsidRDefault="008D0076" w:rsidP="00471117">
                  <w:pPr>
                    <w:spacing w:before="60" w:beforeAutospacing="0" w:after="60" w:afterAutospacing="0"/>
                    <w:jc w:val="left"/>
                  </w:pPr>
                  <w:r>
                    <w:t>Hành động</w:t>
                  </w:r>
                </w:p>
              </w:tc>
            </w:tr>
            <w:tr w:rsidR="008D0076" w14:paraId="71C3266A" w14:textId="77777777" w:rsidTr="00471117">
              <w:tc>
                <w:tcPr>
                  <w:tcW w:w="790" w:type="dxa"/>
                </w:tcPr>
                <w:p w14:paraId="064919D2" w14:textId="77777777" w:rsidR="008D0076" w:rsidRDefault="008D0076" w:rsidP="00471117">
                  <w:pPr>
                    <w:spacing w:before="60" w:beforeAutospacing="0" w:after="60" w:afterAutospacing="0"/>
                    <w:jc w:val="center"/>
                  </w:pPr>
                  <w:r>
                    <w:t>1</w:t>
                  </w:r>
                </w:p>
              </w:tc>
              <w:tc>
                <w:tcPr>
                  <w:tcW w:w="1705" w:type="dxa"/>
                </w:tcPr>
                <w:p w14:paraId="3D703B85" w14:textId="500B1FAB" w:rsidR="008D0076" w:rsidRDefault="003C2748" w:rsidP="00471117">
                  <w:pPr>
                    <w:spacing w:before="60" w:beforeAutospacing="0" w:after="60" w:afterAutospacing="0"/>
                    <w:jc w:val="left"/>
                  </w:pPr>
                  <w:r>
                    <w:t>Nhà cung cấp</w:t>
                  </w:r>
                </w:p>
              </w:tc>
              <w:tc>
                <w:tcPr>
                  <w:tcW w:w="4315" w:type="dxa"/>
                </w:tcPr>
                <w:p w14:paraId="15A839EE" w14:textId="19666793" w:rsidR="008D0076" w:rsidRDefault="003C2748" w:rsidP="00471117">
                  <w:pPr>
                    <w:spacing w:before="60" w:beforeAutospacing="0" w:after="60" w:afterAutospacing="0"/>
                    <w:jc w:val="left"/>
                  </w:pPr>
                  <w:r>
                    <w:t>Chọn chức năng thêm dịch vụ.</w:t>
                  </w:r>
                </w:p>
              </w:tc>
            </w:tr>
            <w:tr w:rsidR="008D0076" w14:paraId="6B1CE481" w14:textId="77777777" w:rsidTr="00471117">
              <w:tc>
                <w:tcPr>
                  <w:tcW w:w="790" w:type="dxa"/>
                </w:tcPr>
                <w:p w14:paraId="66A5B13C" w14:textId="77777777" w:rsidR="008D0076" w:rsidRDefault="008D0076" w:rsidP="00471117">
                  <w:pPr>
                    <w:spacing w:before="60" w:beforeAutospacing="0" w:after="60" w:afterAutospacing="0"/>
                    <w:jc w:val="center"/>
                  </w:pPr>
                  <w:r>
                    <w:t>2</w:t>
                  </w:r>
                </w:p>
              </w:tc>
              <w:tc>
                <w:tcPr>
                  <w:tcW w:w="1705" w:type="dxa"/>
                </w:tcPr>
                <w:p w14:paraId="7D8D2708" w14:textId="1061616B" w:rsidR="008D0076" w:rsidRDefault="003C2748" w:rsidP="00471117">
                  <w:pPr>
                    <w:spacing w:before="60" w:beforeAutospacing="0" w:after="60" w:afterAutospacing="0"/>
                    <w:jc w:val="left"/>
                  </w:pPr>
                  <w:r>
                    <w:t>Hệ thống</w:t>
                  </w:r>
                </w:p>
              </w:tc>
              <w:tc>
                <w:tcPr>
                  <w:tcW w:w="4315" w:type="dxa"/>
                </w:tcPr>
                <w:p w14:paraId="2B1F4EC0" w14:textId="1882D34A" w:rsidR="008D0076" w:rsidRDefault="003C2748" w:rsidP="00471117">
                  <w:pPr>
                    <w:spacing w:before="60" w:beforeAutospacing="0" w:after="60" w:afterAutospacing="0"/>
                    <w:jc w:val="left"/>
                  </w:pPr>
                  <w:r>
                    <w:t>Hiển thị giao diện thêm dịch vụ mới.</w:t>
                  </w:r>
                </w:p>
              </w:tc>
            </w:tr>
            <w:tr w:rsidR="008D0076" w14:paraId="557593A0" w14:textId="77777777" w:rsidTr="00471117">
              <w:tc>
                <w:tcPr>
                  <w:tcW w:w="790" w:type="dxa"/>
                </w:tcPr>
                <w:p w14:paraId="4E771103" w14:textId="77777777" w:rsidR="008D0076" w:rsidRDefault="008D0076" w:rsidP="00471117">
                  <w:pPr>
                    <w:spacing w:before="60" w:beforeAutospacing="0" w:after="60" w:afterAutospacing="0"/>
                    <w:jc w:val="center"/>
                  </w:pPr>
                  <w:r>
                    <w:t>3</w:t>
                  </w:r>
                </w:p>
              </w:tc>
              <w:tc>
                <w:tcPr>
                  <w:tcW w:w="1705" w:type="dxa"/>
                </w:tcPr>
                <w:p w14:paraId="48D48C83" w14:textId="631CC977" w:rsidR="008D0076" w:rsidRDefault="003C2748" w:rsidP="00471117">
                  <w:pPr>
                    <w:spacing w:before="60" w:beforeAutospacing="0" w:after="60" w:afterAutospacing="0"/>
                    <w:jc w:val="left"/>
                  </w:pPr>
                  <w:r>
                    <w:t>Nhà cung cấp</w:t>
                  </w:r>
                </w:p>
              </w:tc>
              <w:tc>
                <w:tcPr>
                  <w:tcW w:w="4315" w:type="dxa"/>
                </w:tcPr>
                <w:p w14:paraId="1D1F5110" w14:textId="7F8F1182" w:rsidR="008D0076" w:rsidRDefault="003C2748" w:rsidP="00471117">
                  <w:pPr>
                    <w:spacing w:before="60" w:beforeAutospacing="0" w:after="60" w:afterAutospacing="0"/>
                    <w:jc w:val="left"/>
                  </w:pPr>
                  <w:r>
                    <w:t>Nhập các thông tin dịch vụ (*)</w:t>
                  </w:r>
                  <w:r w:rsidR="008D0076">
                    <w:t>.</w:t>
                  </w:r>
                </w:p>
              </w:tc>
            </w:tr>
            <w:tr w:rsidR="008D0076" w14:paraId="286476CB" w14:textId="77777777" w:rsidTr="00471117">
              <w:tc>
                <w:tcPr>
                  <w:tcW w:w="790" w:type="dxa"/>
                </w:tcPr>
                <w:p w14:paraId="1AAD3F8A" w14:textId="77777777" w:rsidR="008D0076" w:rsidRDefault="008D0076" w:rsidP="00471117">
                  <w:pPr>
                    <w:spacing w:before="60" w:beforeAutospacing="0" w:after="60" w:afterAutospacing="0"/>
                    <w:jc w:val="center"/>
                  </w:pPr>
                  <w:r>
                    <w:t>4</w:t>
                  </w:r>
                </w:p>
              </w:tc>
              <w:tc>
                <w:tcPr>
                  <w:tcW w:w="1705" w:type="dxa"/>
                </w:tcPr>
                <w:p w14:paraId="036B3F84" w14:textId="6D2EB2F4" w:rsidR="008D0076" w:rsidRDefault="00CA3AD2" w:rsidP="00471117">
                  <w:pPr>
                    <w:spacing w:before="60" w:beforeAutospacing="0" w:after="60" w:afterAutospacing="0"/>
                    <w:jc w:val="left"/>
                  </w:pPr>
                  <w:r>
                    <w:t>Nhà cung cấp</w:t>
                  </w:r>
                </w:p>
              </w:tc>
              <w:tc>
                <w:tcPr>
                  <w:tcW w:w="4315" w:type="dxa"/>
                </w:tcPr>
                <w:p w14:paraId="44706F23" w14:textId="3A4D9955" w:rsidR="008D0076" w:rsidRDefault="00CA3AD2" w:rsidP="00471117">
                  <w:pPr>
                    <w:spacing w:before="60" w:beforeAutospacing="0" w:after="60" w:afterAutospacing="0"/>
                    <w:jc w:val="left"/>
                  </w:pPr>
                  <w:r>
                    <w:t>Gửi yêu cầu thêm.</w:t>
                  </w:r>
                </w:p>
              </w:tc>
            </w:tr>
            <w:tr w:rsidR="008D0076" w14:paraId="6C9470F9" w14:textId="77777777" w:rsidTr="00471117">
              <w:tc>
                <w:tcPr>
                  <w:tcW w:w="790" w:type="dxa"/>
                </w:tcPr>
                <w:p w14:paraId="312E24DC" w14:textId="77777777" w:rsidR="008D0076" w:rsidRDefault="008D0076" w:rsidP="00471117">
                  <w:pPr>
                    <w:spacing w:before="60" w:beforeAutospacing="0" w:after="60" w:afterAutospacing="0"/>
                    <w:jc w:val="center"/>
                  </w:pPr>
                  <w:r>
                    <w:t>5</w:t>
                  </w:r>
                </w:p>
              </w:tc>
              <w:tc>
                <w:tcPr>
                  <w:tcW w:w="1705" w:type="dxa"/>
                </w:tcPr>
                <w:p w14:paraId="5248E0F7" w14:textId="77777777" w:rsidR="008D0076" w:rsidRDefault="008D0076" w:rsidP="00471117">
                  <w:pPr>
                    <w:spacing w:before="60" w:beforeAutospacing="0" w:after="60" w:afterAutospacing="0"/>
                    <w:jc w:val="left"/>
                  </w:pPr>
                  <w:r>
                    <w:t>Hệ thống</w:t>
                  </w:r>
                </w:p>
              </w:tc>
              <w:tc>
                <w:tcPr>
                  <w:tcW w:w="4315" w:type="dxa"/>
                </w:tcPr>
                <w:p w14:paraId="50EB43CA" w14:textId="60FD9E65" w:rsidR="008D0076" w:rsidRDefault="00CA3AD2" w:rsidP="00471117">
                  <w:pPr>
                    <w:spacing w:before="60" w:beforeAutospacing="0" w:after="60" w:afterAutospacing="0"/>
                    <w:jc w:val="left"/>
                  </w:pPr>
                  <w:r>
                    <w:t>Cập nhật danh sách dịch vụ</w:t>
                  </w:r>
                  <w:r w:rsidR="008D0076">
                    <w:t>.</w:t>
                  </w:r>
                </w:p>
              </w:tc>
            </w:tr>
          </w:tbl>
          <w:p w14:paraId="15BF036F" w14:textId="77777777" w:rsidR="008D0076" w:rsidRDefault="008D0076" w:rsidP="00471117">
            <w:pPr>
              <w:spacing w:before="60" w:beforeAutospacing="0" w:after="60" w:afterAutospacing="0"/>
              <w:jc w:val="left"/>
            </w:pPr>
          </w:p>
        </w:tc>
      </w:tr>
      <w:tr w:rsidR="008D0076" w14:paraId="44964AC6" w14:textId="77777777" w:rsidTr="00471117">
        <w:tc>
          <w:tcPr>
            <w:tcW w:w="1705" w:type="dxa"/>
          </w:tcPr>
          <w:p w14:paraId="278D2486" w14:textId="77777777" w:rsidR="008D0076" w:rsidRPr="00CE53D6" w:rsidRDefault="008D0076" w:rsidP="00471117">
            <w:pPr>
              <w:spacing w:before="60" w:beforeAutospacing="0" w:after="60" w:afterAutospacing="0"/>
              <w:jc w:val="left"/>
              <w:rPr>
                <w:rFonts w:cs="Times New Roman"/>
                <w:b/>
              </w:rPr>
            </w:pPr>
            <w:r w:rsidRPr="00CE53D6">
              <w:rPr>
                <w:rFonts w:cs="Times New Roman"/>
                <w:b/>
              </w:rPr>
              <w:t>Luồng sự kiện thay thế</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8D0076" w14:paraId="49D02E8A" w14:textId="77777777" w:rsidTr="00471117">
              <w:tc>
                <w:tcPr>
                  <w:tcW w:w="790" w:type="dxa"/>
                </w:tcPr>
                <w:p w14:paraId="6CBEDE67" w14:textId="77777777" w:rsidR="008D0076" w:rsidRDefault="008D0076" w:rsidP="00471117">
                  <w:pPr>
                    <w:spacing w:before="60" w:beforeAutospacing="0" w:after="60" w:afterAutospacing="0"/>
                    <w:jc w:val="center"/>
                  </w:pPr>
                  <w:r>
                    <w:t>STT</w:t>
                  </w:r>
                </w:p>
              </w:tc>
              <w:tc>
                <w:tcPr>
                  <w:tcW w:w="1705" w:type="dxa"/>
                </w:tcPr>
                <w:p w14:paraId="7166F852" w14:textId="77777777" w:rsidR="008D0076" w:rsidRDefault="008D0076" w:rsidP="00471117">
                  <w:pPr>
                    <w:spacing w:before="60" w:beforeAutospacing="0" w:after="60" w:afterAutospacing="0"/>
                    <w:jc w:val="left"/>
                  </w:pPr>
                  <w:r>
                    <w:t>Thực hiện bởi</w:t>
                  </w:r>
                </w:p>
              </w:tc>
              <w:tc>
                <w:tcPr>
                  <w:tcW w:w="4315" w:type="dxa"/>
                </w:tcPr>
                <w:p w14:paraId="16515901" w14:textId="77777777" w:rsidR="008D0076" w:rsidRDefault="008D0076" w:rsidP="00471117">
                  <w:pPr>
                    <w:spacing w:before="60" w:beforeAutospacing="0" w:after="60" w:afterAutospacing="0"/>
                    <w:jc w:val="left"/>
                  </w:pPr>
                  <w:r>
                    <w:t>Hành động</w:t>
                  </w:r>
                </w:p>
              </w:tc>
            </w:tr>
            <w:tr w:rsidR="008D0076" w14:paraId="79FFAFBF" w14:textId="77777777" w:rsidTr="00471117">
              <w:tc>
                <w:tcPr>
                  <w:tcW w:w="790" w:type="dxa"/>
                </w:tcPr>
                <w:p w14:paraId="5296404B" w14:textId="4F428230" w:rsidR="008D0076" w:rsidRDefault="003327EE" w:rsidP="00471117">
                  <w:pPr>
                    <w:spacing w:before="60" w:beforeAutospacing="0" w:after="60" w:afterAutospacing="0"/>
                    <w:jc w:val="center"/>
                  </w:pPr>
                  <w:r>
                    <w:t>5</w:t>
                  </w:r>
                  <w:r w:rsidR="008D0076">
                    <w:t>a</w:t>
                  </w:r>
                </w:p>
              </w:tc>
              <w:tc>
                <w:tcPr>
                  <w:tcW w:w="1705" w:type="dxa"/>
                </w:tcPr>
                <w:p w14:paraId="692D671E" w14:textId="77777777" w:rsidR="008D0076" w:rsidRDefault="008D0076" w:rsidP="00471117">
                  <w:pPr>
                    <w:spacing w:before="60" w:beforeAutospacing="0" w:after="60" w:afterAutospacing="0"/>
                    <w:jc w:val="left"/>
                  </w:pPr>
                  <w:r>
                    <w:t>Hệ thống</w:t>
                  </w:r>
                </w:p>
              </w:tc>
              <w:tc>
                <w:tcPr>
                  <w:tcW w:w="4315" w:type="dxa"/>
                </w:tcPr>
                <w:p w14:paraId="0DD9DCFE" w14:textId="7FC426AB" w:rsidR="008D0076" w:rsidRDefault="004B3EFE" w:rsidP="00471117">
                  <w:pPr>
                    <w:spacing w:before="60" w:beforeAutospacing="0" w:after="60" w:afterAutospacing="0"/>
                    <w:jc w:val="left"/>
                  </w:pPr>
                  <w:r>
                    <w:t>Thông báo các một trong trường bắt buộc để trống</w:t>
                  </w:r>
                  <w:r w:rsidR="008D0076">
                    <w:t>.</w:t>
                  </w:r>
                </w:p>
              </w:tc>
            </w:tr>
          </w:tbl>
          <w:p w14:paraId="61062A6C" w14:textId="77777777" w:rsidR="008D0076" w:rsidRDefault="008D0076" w:rsidP="00471117">
            <w:pPr>
              <w:spacing w:before="60" w:beforeAutospacing="0" w:after="60" w:afterAutospacing="0"/>
              <w:jc w:val="left"/>
            </w:pPr>
          </w:p>
        </w:tc>
      </w:tr>
      <w:tr w:rsidR="008D0076" w14:paraId="4F3B4A29" w14:textId="77777777" w:rsidTr="00471117">
        <w:tc>
          <w:tcPr>
            <w:tcW w:w="1705" w:type="dxa"/>
          </w:tcPr>
          <w:p w14:paraId="54BF6A17" w14:textId="77777777" w:rsidR="008D0076" w:rsidRPr="00CE53D6" w:rsidRDefault="008D0076" w:rsidP="00471117">
            <w:pPr>
              <w:spacing w:before="60" w:beforeAutospacing="0" w:after="60" w:afterAutospacing="0"/>
              <w:jc w:val="left"/>
              <w:rPr>
                <w:rFonts w:cs="Times New Roman"/>
                <w:b/>
              </w:rPr>
            </w:pPr>
            <w:r w:rsidRPr="00CE53D6">
              <w:rPr>
                <w:rFonts w:cs="Times New Roman"/>
                <w:b/>
              </w:rPr>
              <w:t>Hậu điều kiện</w:t>
            </w:r>
          </w:p>
        </w:tc>
        <w:tc>
          <w:tcPr>
            <w:tcW w:w="7069" w:type="dxa"/>
            <w:gridSpan w:val="3"/>
          </w:tcPr>
          <w:p w14:paraId="4E55DE3B" w14:textId="77777777" w:rsidR="008D0076" w:rsidRDefault="008D0076" w:rsidP="00306ACC">
            <w:pPr>
              <w:keepNext/>
              <w:spacing w:before="60" w:beforeAutospacing="0" w:after="60" w:afterAutospacing="0"/>
              <w:jc w:val="left"/>
            </w:pPr>
            <w:r>
              <w:t>Không</w:t>
            </w:r>
          </w:p>
        </w:tc>
      </w:tr>
    </w:tbl>
    <w:p w14:paraId="34382C92" w14:textId="62305177" w:rsidR="00306ACC" w:rsidRDefault="00306ACC" w:rsidP="000B51EC">
      <w:pPr>
        <w:pStyle w:val="Caption"/>
      </w:pPr>
      <w:bookmarkStart w:id="913" w:name="_Toc501533531"/>
      <w:r>
        <w:t xml:space="preserve">Bảng </w:t>
      </w:r>
      <w:fldSimple w:instr=" SEQ Bảng \* ARABIC ">
        <w:r w:rsidR="007917EC">
          <w:rPr>
            <w:noProof/>
          </w:rPr>
          <w:t>7</w:t>
        </w:r>
      </w:fldSimple>
      <w:r>
        <w:t xml:space="preserve">: </w:t>
      </w:r>
      <w:r w:rsidRPr="008B425F">
        <w:t>Đặc tả use case UC00</w:t>
      </w:r>
      <w:r>
        <w:t>4</w:t>
      </w:r>
      <w:r w:rsidRPr="008B425F">
        <w:t xml:space="preserve"> </w:t>
      </w:r>
      <w:r>
        <w:t>– Thêm dịch vụ</w:t>
      </w:r>
      <w:bookmarkEnd w:id="913"/>
    </w:p>
    <w:p w14:paraId="09D57B20" w14:textId="74241E0D" w:rsidR="00DB4901" w:rsidRDefault="00DB4901" w:rsidP="00DB4901">
      <w:pPr>
        <w:pStyle w:val="Heading3"/>
        <w:rPr>
          <w:rFonts w:cs="Times New Roman"/>
        </w:rPr>
      </w:pPr>
      <w:bookmarkStart w:id="914" w:name="_Toc501533402"/>
      <w:r w:rsidRPr="008B425F">
        <w:rPr>
          <w:rFonts w:cs="Times New Roman"/>
        </w:rPr>
        <w:lastRenderedPageBreak/>
        <w:t>Đặc tả use case UC00</w:t>
      </w:r>
      <w:r>
        <w:rPr>
          <w:rFonts w:cs="Times New Roman"/>
        </w:rPr>
        <w:t>5</w:t>
      </w:r>
      <w:r w:rsidRPr="008B425F">
        <w:rPr>
          <w:rFonts w:cs="Times New Roman"/>
        </w:rPr>
        <w:t xml:space="preserve"> </w:t>
      </w:r>
      <w:r>
        <w:rPr>
          <w:rFonts w:cs="Times New Roman"/>
        </w:rPr>
        <w:t xml:space="preserve">– </w:t>
      </w:r>
      <w:r w:rsidR="00C6092E">
        <w:rPr>
          <w:rFonts w:cs="Times New Roman"/>
        </w:rPr>
        <w:t>Khóa</w:t>
      </w:r>
      <w:r>
        <w:rPr>
          <w:rFonts w:cs="Times New Roman"/>
        </w:rPr>
        <w:t xml:space="preserve"> người dùng</w:t>
      </w:r>
      <w:bookmarkEnd w:id="914"/>
    </w:p>
    <w:tbl>
      <w:tblPr>
        <w:tblStyle w:val="TableGrid"/>
        <w:tblW w:w="0" w:type="auto"/>
        <w:tblLook w:val="04A0" w:firstRow="1" w:lastRow="0" w:firstColumn="1" w:lastColumn="0" w:noHBand="0" w:noVBand="1"/>
      </w:tblPr>
      <w:tblGrid>
        <w:gridCol w:w="1705"/>
        <w:gridCol w:w="2656"/>
        <w:gridCol w:w="2206"/>
        <w:gridCol w:w="2207"/>
      </w:tblGrid>
      <w:tr w:rsidR="00E50617" w14:paraId="6A0E83F2" w14:textId="77777777" w:rsidTr="00AF39D1">
        <w:tc>
          <w:tcPr>
            <w:tcW w:w="1705" w:type="dxa"/>
          </w:tcPr>
          <w:p w14:paraId="09E470F7" w14:textId="77777777" w:rsidR="00E50617" w:rsidRDefault="00E50617" w:rsidP="00AF39D1">
            <w:pPr>
              <w:spacing w:before="60" w:beforeAutospacing="0" w:after="60" w:afterAutospacing="0"/>
              <w:jc w:val="left"/>
            </w:pPr>
            <w:r w:rsidRPr="00CE53D6">
              <w:rPr>
                <w:rFonts w:cs="Times New Roman"/>
                <w:b/>
              </w:rPr>
              <w:t>Mã use case</w:t>
            </w:r>
          </w:p>
        </w:tc>
        <w:tc>
          <w:tcPr>
            <w:tcW w:w="2656" w:type="dxa"/>
          </w:tcPr>
          <w:p w14:paraId="1BCE5A05" w14:textId="2A9CE17A" w:rsidR="00E50617" w:rsidRPr="004E60B2" w:rsidRDefault="00E50617" w:rsidP="00AF39D1">
            <w:pPr>
              <w:spacing w:before="60" w:beforeAutospacing="0" w:after="60" w:afterAutospacing="0"/>
              <w:rPr>
                <w:b/>
              </w:rPr>
            </w:pPr>
            <w:r w:rsidRPr="004E60B2">
              <w:rPr>
                <w:b/>
              </w:rPr>
              <w:t>UC00</w:t>
            </w:r>
            <w:r w:rsidR="008B1737">
              <w:rPr>
                <w:b/>
              </w:rPr>
              <w:t>5</w:t>
            </w:r>
          </w:p>
        </w:tc>
        <w:tc>
          <w:tcPr>
            <w:tcW w:w="2206" w:type="dxa"/>
          </w:tcPr>
          <w:p w14:paraId="566044B0" w14:textId="77777777" w:rsidR="00E50617" w:rsidRPr="004E60B2" w:rsidRDefault="00E50617" w:rsidP="00AF39D1">
            <w:pPr>
              <w:spacing w:before="60" w:beforeAutospacing="0" w:after="60" w:afterAutospacing="0"/>
              <w:rPr>
                <w:b/>
              </w:rPr>
            </w:pPr>
            <w:r w:rsidRPr="004E60B2">
              <w:rPr>
                <w:b/>
              </w:rPr>
              <w:t>Tên use case</w:t>
            </w:r>
          </w:p>
        </w:tc>
        <w:tc>
          <w:tcPr>
            <w:tcW w:w="2207" w:type="dxa"/>
          </w:tcPr>
          <w:p w14:paraId="4637E9BB" w14:textId="464EF123" w:rsidR="00E50617" w:rsidRPr="004E60B2" w:rsidRDefault="00A07608" w:rsidP="00AF39D1">
            <w:pPr>
              <w:spacing w:before="60" w:beforeAutospacing="0" w:after="60" w:afterAutospacing="0"/>
              <w:rPr>
                <w:b/>
              </w:rPr>
            </w:pPr>
            <w:r>
              <w:rPr>
                <w:b/>
              </w:rPr>
              <w:t>Khóa người dùng</w:t>
            </w:r>
          </w:p>
        </w:tc>
      </w:tr>
      <w:tr w:rsidR="00E50617" w14:paraId="531B113C" w14:textId="77777777" w:rsidTr="00AF39D1">
        <w:tc>
          <w:tcPr>
            <w:tcW w:w="1705" w:type="dxa"/>
          </w:tcPr>
          <w:p w14:paraId="49E8D306" w14:textId="77777777" w:rsidR="00E50617" w:rsidRDefault="00E50617" w:rsidP="00AF39D1">
            <w:pPr>
              <w:spacing w:before="60" w:beforeAutospacing="0" w:after="60" w:afterAutospacing="0"/>
              <w:jc w:val="left"/>
            </w:pPr>
            <w:r w:rsidRPr="00CE53D6">
              <w:rPr>
                <w:rFonts w:cs="Times New Roman"/>
                <w:b/>
              </w:rPr>
              <w:t>Tác nhân</w:t>
            </w:r>
          </w:p>
        </w:tc>
        <w:tc>
          <w:tcPr>
            <w:tcW w:w="7069" w:type="dxa"/>
            <w:gridSpan w:val="3"/>
          </w:tcPr>
          <w:p w14:paraId="03F46D8B" w14:textId="515721D3" w:rsidR="00E50617" w:rsidRDefault="00D22F85" w:rsidP="00AF39D1">
            <w:pPr>
              <w:spacing w:before="60" w:beforeAutospacing="0" w:after="60" w:afterAutospacing="0"/>
              <w:jc w:val="left"/>
            </w:pPr>
            <w:r>
              <w:t>Quản trị viên</w:t>
            </w:r>
          </w:p>
        </w:tc>
      </w:tr>
      <w:tr w:rsidR="00E50617" w14:paraId="4C189DE2" w14:textId="77777777" w:rsidTr="00AF39D1">
        <w:tc>
          <w:tcPr>
            <w:tcW w:w="1705" w:type="dxa"/>
          </w:tcPr>
          <w:p w14:paraId="50711D49" w14:textId="77777777" w:rsidR="00E50617" w:rsidRDefault="00E50617" w:rsidP="00AF39D1">
            <w:pPr>
              <w:spacing w:before="60" w:beforeAutospacing="0" w:after="60" w:afterAutospacing="0"/>
              <w:jc w:val="left"/>
            </w:pPr>
            <w:r w:rsidRPr="00CE53D6">
              <w:rPr>
                <w:rFonts w:cs="Times New Roman"/>
                <w:b/>
              </w:rPr>
              <w:t>Mô tả</w:t>
            </w:r>
          </w:p>
        </w:tc>
        <w:tc>
          <w:tcPr>
            <w:tcW w:w="7069" w:type="dxa"/>
            <w:gridSpan w:val="3"/>
          </w:tcPr>
          <w:p w14:paraId="1E7D6857" w14:textId="23FA1589" w:rsidR="00E50617" w:rsidRDefault="00E50617" w:rsidP="00AF39D1">
            <w:pPr>
              <w:spacing w:before="60" w:beforeAutospacing="0" w:after="60" w:afterAutospacing="0"/>
              <w:jc w:val="left"/>
            </w:pPr>
            <w:r w:rsidRPr="00F730C5">
              <w:t xml:space="preserve">Use case mô tả quá trình </w:t>
            </w:r>
            <w:r w:rsidR="00D22F85">
              <w:t>quản trị viên</w:t>
            </w:r>
            <w:r>
              <w:t xml:space="preserve"> </w:t>
            </w:r>
            <w:r w:rsidR="00D22F85">
              <w:t>khóa một người dùng</w:t>
            </w:r>
            <w:r>
              <w:t>.</w:t>
            </w:r>
          </w:p>
        </w:tc>
      </w:tr>
      <w:tr w:rsidR="00E50617" w14:paraId="6A9AF020" w14:textId="77777777" w:rsidTr="00AF39D1">
        <w:tc>
          <w:tcPr>
            <w:tcW w:w="1705" w:type="dxa"/>
          </w:tcPr>
          <w:p w14:paraId="676DBD7E" w14:textId="77777777" w:rsidR="00E50617" w:rsidRDefault="00E50617" w:rsidP="00AF39D1">
            <w:pPr>
              <w:spacing w:before="60" w:beforeAutospacing="0" w:after="60" w:afterAutospacing="0"/>
              <w:jc w:val="left"/>
            </w:pPr>
            <w:r w:rsidRPr="00CE53D6">
              <w:rPr>
                <w:rFonts w:cs="Times New Roman"/>
                <w:b/>
              </w:rPr>
              <w:t>Tiền điều kiện</w:t>
            </w:r>
          </w:p>
        </w:tc>
        <w:tc>
          <w:tcPr>
            <w:tcW w:w="7069" w:type="dxa"/>
            <w:gridSpan w:val="3"/>
          </w:tcPr>
          <w:p w14:paraId="780B752B" w14:textId="77379F6F" w:rsidR="00E50617" w:rsidRDefault="00D22F85" w:rsidP="00AF39D1">
            <w:pPr>
              <w:spacing w:before="60" w:beforeAutospacing="0" w:after="60" w:afterAutospacing="0"/>
              <w:jc w:val="left"/>
            </w:pPr>
            <w:r>
              <w:t>Quản trị viên</w:t>
            </w:r>
            <w:r w:rsidR="00E50617">
              <w:t xml:space="preserve"> đã đăng nhập vào hệ thống.</w:t>
            </w:r>
          </w:p>
        </w:tc>
      </w:tr>
      <w:tr w:rsidR="00E50617" w14:paraId="44E301B1" w14:textId="77777777" w:rsidTr="00AF39D1">
        <w:trPr>
          <w:trHeight w:val="1844"/>
        </w:trPr>
        <w:tc>
          <w:tcPr>
            <w:tcW w:w="1705" w:type="dxa"/>
          </w:tcPr>
          <w:p w14:paraId="54FADF0E" w14:textId="77777777" w:rsidR="00E50617" w:rsidRPr="00CE53D6" w:rsidRDefault="00E50617" w:rsidP="00AF39D1">
            <w:pPr>
              <w:spacing w:before="60" w:beforeAutospacing="0" w:after="60" w:afterAutospacing="0"/>
              <w:jc w:val="left"/>
              <w:rPr>
                <w:rFonts w:cs="Times New Roman"/>
                <w:b/>
              </w:rPr>
            </w:pPr>
            <w:r w:rsidRPr="00CE53D6">
              <w:rPr>
                <w:rFonts w:cs="Times New Roman"/>
                <w:b/>
              </w:rPr>
              <w:t>Luồng sự kiện chính</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E50617" w14:paraId="4FCB2515" w14:textId="77777777" w:rsidTr="00AF39D1">
              <w:tc>
                <w:tcPr>
                  <w:tcW w:w="790" w:type="dxa"/>
                </w:tcPr>
                <w:p w14:paraId="374BF759" w14:textId="77777777" w:rsidR="00E50617" w:rsidRDefault="00E50617" w:rsidP="00AF39D1">
                  <w:pPr>
                    <w:spacing w:before="60" w:beforeAutospacing="0" w:after="60" w:afterAutospacing="0"/>
                    <w:jc w:val="center"/>
                  </w:pPr>
                  <w:r>
                    <w:t>STT</w:t>
                  </w:r>
                </w:p>
              </w:tc>
              <w:tc>
                <w:tcPr>
                  <w:tcW w:w="1705" w:type="dxa"/>
                </w:tcPr>
                <w:p w14:paraId="785CF44F" w14:textId="77777777" w:rsidR="00E50617" w:rsidRDefault="00E50617" w:rsidP="00AF39D1">
                  <w:pPr>
                    <w:spacing w:before="60" w:beforeAutospacing="0" w:after="60" w:afterAutospacing="0"/>
                    <w:jc w:val="left"/>
                  </w:pPr>
                  <w:r>
                    <w:t>Thực hiện bởi</w:t>
                  </w:r>
                </w:p>
              </w:tc>
              <w:tc>
                <w:tcPr>
                  <w:tcW w:w="4315" w:type="dxa"/>
                </w:tcPr>
                <w:p w14:paraId="211578E1" w14:textId="77777777" w:rsidR="00E50617" w:rsidRDefault="00E50617" w:rsidP="00AF39D1">
                  <w:pPr>
                    <w:spacing w:before="60" w:beforeAutospacing="0" w:after="60" w:afterAutospacing="0"/>
                    <w:jc w:val="left"/>
                  </w:pPr>
                  <w:r>
                    <w:t>Hành động</w:t>
                  </w:r>
                </w:p>
              </w:tc>
            </w:tr>
            <w:tr w:rsidR="00E50617" w14:paraId="51B95263" w14:textId="77777777" w:rsidTr="00AF39D1">
              <w:tc>
                <w:tcPr>
                  <w:tcW w:w="790" w:type="dxa"/>
                </w:tcPr>
                <w:p w14:paraId="3F5A6C33" w14:textId="77777777" w:rsidR="00E50617" w:rsidRDefault="00E50617" w:rsidP="00AF39D1">
                  <w:pPr>
                    <w:spacing w:before="60" w:beforeAutospacing="0" w:after="60" w:afterAutospacing="0"/>
                    <w:jc w:val="center"/>
                  </w:pPr>
                  <w:r>
                    <w:t>1</w:t>
                  </w:r>
                </w:p>
              </w:tc>
              <w:tc>
                <w:tcPr>
                  <w:tcW w:w="1705" w:type="dxa"/>
                </w:tcPr>
                <w:p w14:paraId="0AF5A4A4" w14:textId="54E80228" w:rsidR="00E50617" w:rsidRDefault="00BD28B8" w:rsidP="00AF39D1">
                  <w:pPr>
                    <w:spacing w:before="60" w:beforeAutospacing="0" w:after="60" w:afterAutospacing="0"/>
                    <w:jc w:val="left"/>
                  </w:pPr>
                  <w:r>
                    <w:t>Quản trị viên</w:t>
                  </w:r>
                </w:p>
              </w:tc>
              <w:tc>
                <w:tcPr>
                  <w:tcW w:w="4315" w:type="dxa"/>
                </w:tcPr>
                <w:p w14:paraId="0CB9DF54" w14:textId="7EDB6AF0" w:rsidR="00E50617" w:rsidRDefault="00BD28B8" w:rsidP="00AF39D1">
                  <w:pPr>
                    <w:spacing w:before="60" w:beforeAutospacing="0" w:after="60" w:afterAutospacing="0"/>
                    <w:jc w:val="left"/>
                  </w:pPr>
                  <w:r>
                    <w:t xml:space="preserve">Chọn chức năng quản </w:t>
                  </w:r>
                  <w:r w:rsidR="00BF2702">
                    <w:t>trị</w:t>
                  </w:r>
                  <w:r>
                    <w:t xml:space="preserve"> người dùng</w:t>
                  </w:r>
                  <w:r w:rsidR="00E50617">
                    <w:t>.</w:t>
                  </w:r>
                </w:p>
              </w:tc>
            </w:tr>
            <w:tr w:rsidR="00E50617" w14:paraId="3292EEA2" w14:textId="77777777" w:rsidTr="00AF39D1">
              <w:tc>
                <w:tcPr>
                  <w:tcW w:w="790" w:type="dxa"/>
                </w:tcPr>
                <w:p w14:paraId="4D9A74A2" w14:textId="77777777" w:rsidR="00E50617" w:rsidRDefault="00E50617" w:rsidP="00AF39D1">
                  <w:pPr>
                    <w:spacing w:before="60" w:beforeAutospacing="0" w:after="60" w:afterAutospacing="0"/>
                    <w:jc w:val="center"/>
                  </w:pPr>
                  <w:r>
                    <w:t>2</w:t>
                  </w:r>
                </w:p>
              </w:tc>
              <w:tc>
                <w:tcPr>
                  <w:tcW w:w="1705" w:type="dxa"/>
                </w:tcPr>
                <w:p w14:paraId="39794E6F" w14:textId="77777777" w:rsidR="00E50617" w:rsidRDefault="00E50617" w:rsidP="00AF39D1">
                  <w:pPr>
                    <w:spacing w:before="60" w:beforeAutospacing="0" w:after="60" w:afterAutospacing="0"/>
                    <w:jc w:val="left"/>
                  </w:pPr>
                  <w:r>
                    <w:t>Hệ thống</w:t>
                  </w:r>
                </w:p>
              </w:tc>
              <w:tc>
                <w:tcPr>
                  <w:tcW w:w="4315" w:type="dxa"/>
                </w:tcPr>
                <w:p w14:paraId="7DC2BB28" w14:textId="073A0D92" w:rsidR="00E50617" w:rsidRDefault="00E50617" w:rsidP="00AF39D1">
                  <w:pPr>
                    <w:spacing w:before="60" w:beforeAutospacing="0" w:after="60" w:afterAutospacing="0"/>
                    <w:jc w:val="left"/>
                  </w:pPr>
                  <w:r>
                    <w:t xml:space="preserve">Hiển thị giao diện </w:t>
                  </w:r>
                  <w:r w:rsidR="00BD28B8">
                    <w:t xml:space="preserve">quản </w:t>
                  </w:r>
                  <w:r w:rsidR="00BF2702">
                    <w:t>trị</w:t>
                  </w:r>
                  <w:r w:rsidR="00BD28B8">
                    <w:t xml:space="preserve"> người dùng</w:t>
                  </w:r>
                  <w:r>
                    <w:t>.</w:t>
                  </w:r>
                </w:p>
              </w:tc>
            </w:tr>
            <w:tr w:rsidR="00E50617" w14:paraId="104571D1" w14:textId="77777777" w:rsidTr="00AF39D1">
              <w:tc>
                <w:tcPr>
                  <w:tcW w:w="790" w:type="dxa"/>
                </w:tcPr>
                <w:p w14:paraId="49D9957E" w14:textId="77777777" w:rsidR="00E50617" w:rsidRDefault="00E50617" w:rsidP="00AF39D1">
                  <w:pPr>
                    <w:spacing w:before="60" w:beforeAutospacing="0" w:after="60" w:afterAutospacing="0"/>
                    <w:jc w:val="center"/>
                  </w:pPr>
                  <w:r>
                    <w:t>3</w:t>
                  </w:r>
                </w:p>
              </w:tc>
              <w:tc>
                <w:tcPr>
                  <w:tcW w:w="1705" w:type="dxa"/>
                </w:tcPr>
                <w:p w14:paraId="3B48D80B" w14:textId="0D0B35CA" w:rsidR="00E50617" w:rsidRDefault="00BD28B8" w:rsidP="00AF39D1">
                  <w:pPr>
                    <w:spacing w:before="60" w:beforeAutospacing="0" w:after="60" w:afterAutospacing="0"/>
                    <w:jc w:val="left"/>
                  </w:pPr>
                  <w:r>
                    <w:t>Quản trị viên</w:t>
                  </w:r>
                </w:p>
              </w:tc>
              <w:tc>
                <w:tcPr>
                  <w:tcW w:w="4315" w:type="dxa"/>
                </w:tcPr>
                <w:p w14:paraId="7494EC98" w14:textId="09B62BC1" w:rsidR="00E50617" w:rsidRDefault="00BD28B8" w:rsidP="00AF39D1">
                  <w:pPr>
                    <w:spacing w:before="60" w:beforeAutospacing="0" w:after="60" w:afterAutospacing="0"/>
                    <w:jc w:val="left"/>
                  </w:pPr>
                  <w:r>
                    <w:t>Nhập từ khóa tìm kiếm một người dùng.</w:t>
                  </w:r>
                </w:p>
              </w:tc>
            </w:tr>
            <w:tr w:rsidR="00BD28B8" w14:paraId="1A3A3BAC" w14:textId="77777777" w:rsidTr="00AF39D1">
              <w:tc>
                <w:tcPr>
                  <w:tcW w:w="790" w:type="dxa"/>
                </w:tcPr>
                <w:p w14:paraId="5FCA0229" w14:textId="1DEBC286" w:rsidR="00BD28B8" w:rsidRDefault="00BD28B8" w:rsidP="00AF39D1">
                  <w:pPr>
                    <w:spacing w:before="60" w:beforeAutospacing="0" w:after="60" w:afterAutospacing="0"/>
                    <w:jc w:val="center"/>
                  </w:pPr>
                  <w:r>
                    <w:t>4</w:t>
                  </w:r>
                </w:p>
              </w:tc>
              <w:tc>
                <w:tcPr>
                  <w:tcW w:w="1705" w:type="dxa"/>
                </w:tcPr>
                <w:p w14:paraId="63C1D355" w14:textId="68AAC579" w:rsidR="00BD28B8" w:rsidRDefault="00BD28B8" w:rsidP="00AF39D1">
                  <w:pPr>
                    <w:spacing w:before="60" w:beforeAutospacing="0" w:after="60" w:afterAutospacing="0"/>
                    <w:jc w:val="left"/>
                  </w:pPr>
                  <w:r>
                    <w:t>Quản trị viên</w:t>
                  </w:r>
                </w:p>
              </w:tc>
              <w:tc>
                <w:tcPr>
                  <w:tcW w:w="4315" w:type="dxa"/>
                </w:tcPr>
                <w:p w14:paraId="1DD5480F" w14:textId="6F5580FE" w:rsidR="00BD28B8" w:rsidRDefault="00BD28B8" w:rsidP="00AF39D1">
                  <w:pPr>
                    <w:spacing w:before="60" w:beforeAutospacing="0" w:after="60" w:afterAutospacing="0"/>
                    <w:jc w:val="left"/>
                  </w:pPr>
                  <w:r>
                    <w:t>Gửi yêu cầu tìm kiếm</w:t>
                  </w:r>
                </w:p>
              </w:tc>
            </w:tr>
            <w:tr w:rsidR="00E50617" w14:paraId="0ECF5A29" w14:textId="77777777" w:rsidTr="00AF39D1">
              <w:tc>
                <w:tcPr>
                  <w:tcW w:w="790" w:type="dxa"/>
                </w:tcPr>
                <w:p w14:paraId="532C164C" w14:textId="10E9CBCB" w:rsidR="00E50617" w:rsidRDefault="00BD28B8" w:rsidP="00AF39D1">
                  <w:pPr>
                    <w:spacing w:before="60" w:beforeAutospacing="0" w:after="60" w:afterAutospacing="0"/>
                    <w:jc w:val="center"/>
                  </w:pPr>
                  <w:r>
                    <w:t>5</w:t>
                  </w:r>
                </w:p>
              </w:tc>
              <w:tc>
                <w:tcPr>
                  <w:tcW w:w="1705" w:type="dxa"/>
                </w:tcPr>
                <w:p w14:paraId="5D60445D" w14:textId="7F38726A" w:rsidR="00E50617" w:rsidRDefault="00BD28B8" w:rsidP="00AF39D1">
                  <w:pPr>
                    <w:spacing w:before="60" w:beforeAutospacing="0" w:after="60" w:afterAutospacing="0"/>
                    <w:jc w:val="left"/>
                  </w:pPr>
                  <w:r>
                    <w:t>Hệ thống</w:t>
                  </w:r>
                </w:p>
              </w:tc>
              <w:tc>
                <w:tcPr>
                  <w:tcW w:w="4315" w:type="dxa"/>
                </w:tcPr>
                <w:p w14:paraId="512B8D0F" w14:textId="36F37EFD" w:rsidR="00E50617" w:rsidRDefault="00BD28B8" w:rsidP="00AF39D1">
                  <w:pPr>
                    <w:spacing w:before="60" w:beforeAutospacing="0" w:after="60" w:afterAutospacing="0"/>
                    <w:jc w:val="left"/>
                  </w:pPr>
                  <w:r>
                    <w:t>Hiển thị danh sách người dùng.</w:t>
                  </w:r>
                </w:p>
              </w:tc>
            </w:tr>
            <w:tr w:rsidR="00E50617" w14:paraId="37EA98DB" w14:textId="77777777" w:rsidTr="00AF39D1">
              <w:tc>
                <w:tcPr>
                  <w:tcW w:w="790" w:type="dxa"/>
                </w:tcPr>
                <w:p w14:paraId="43C284FA" w14:textId="1C8CAA1D" w:rsidR="00E50617" w:rsidRDefault="00BD28B8" w:rsidP="00AF39D1">
                  <w:pPr>
                    <w:spacing w:before="60" w:beforeAutospacing="0" w:after="60" w:afterAutospacing="0"/>
                    <w:jc w:val="center"/>
                  </w:pPr>
                  <w:r>
                    <w:t>6</w:t>
                  </w:r>
                </w:p>
              </w:tc>
              <w:tc>
                <w:tcPr>
                  <w:tcW w:w="1705" w:type="dxa"/>
                </w:tcPr>
                <w:p w14:paraId="1874397F" w14:textId="25CCACBD" w:rsidR="00E50617" w:rsidRDefault="00BD28B8" w:rsidP="00AF39D1">
                  <w:pPr>
                    <w:spacing w:before="60" w:beforeAutospacing="0" w:after="60" w:afterAutospacing="0"/>
                    <w:jc w:val="left"/>
                  </w:pPr>
                  <w:r>
                    <w:t>Quản trị viên</w:t>
                  </w:r>
                </w:p>
              </w:tc>
              <w:tc>
                <w:tcPr>
                  <w:tcW w:w="4315" w:type="dxa"/>
                </w:tcPr>
                <w:p w14:paraId="3DCE8C56" w14:textId="03CD3B88" w:rsidR="00E50617" w:rsidRDefault="00BD28B8" w:rsidP="00AF39D1">
                  <w:pPr>
                    <w:spacing w:before="60" w:beforeAutospacing="0" w:after="60" w:afterAutospacing="0"/>
                    <w:jc w:val="left"/>
                  </w:pPr>
                  <w:r>
                    <w:t>Chọn một người dùng, yêu cầu xem thông tin</w:t>
                  </w:r>
                </w:p>
              </w:tc>
            </w:tr>
            <w:tr w:rsidR="00BD28B8" w14:paraId="766AA29A" w14:textId="77777777" w:rsidTr="00AF39D1">
              <w:tc>
                <w:tcPr>
                  <w:tcW w:w="790" w:type="dxa"/>
                </w:tcPr>
                <w:p w14:paraId="05401D9F" w14:textId="0EF74EE9" w:rsidR="00BD28B8" w:rsidRDefault="00BD28B8" w:rsidP="00AF39D1">
                  <w:pPr>
                    <w:spacing w:before="60" w:beforeAutospacing="0" w:after="60" w:afterAutospacing="0"/>
                    <w:jc w:val="center"/>
                  </w:pPr>
                  <w:r>
                    <w:t>7</w:t>
                  </w:r>
                </w:p>
              </w:tc>
              <w:tc>
                <w:tcPr>
                  <w:tcW w:w="1705" w:type="dxa"/>
                </w:tcPr>
                <w:p w14:paraId="07BD04B4" w14:textId="36428670" w:rsidR="00BD28B8" w:rsidRDefault="00BD28B8" w:rsidP="00AF39D1">
                  <w:pPr>
                    <w:spacing w:before="60" w:beforeAutospacing="0" w:after="60" w:afterAutospacing="0"/>
                    <w:jc w:val="left"/>
                  </w:pPr>
                  <w:r>
                    <w:t>Hệ thống</w:t>
                  </w:r>
                </w:p>
              </w:tc>
              <w:tc>
                <w:tcPr>
                  <w:tcW w:w="4315" w:type="dxa"/>
                </w:tcPr>
                <w:p w14:paraId="796A19BF" w14:textId="75C2CE62" w:rsidR="00BD28B8" w:rsidRDefault="00BD28B8" w:rsidP="00AF39D1">
                  <w:pPr>
                    <w:spacing w:before="60" w:beforeAutospacing="0" w:after="60" w:afterAutospacing="0"/>
                    <w:jc w:val="left"/>
                  </w:pPr>
                  <w:r>
                    <w:t>Hiển thị thông tin người dùng được chọn.</w:t>
                  </w:r>
                </w:p>
              </w:tc>
            </w:tr>
            <w:tr w:rsidR="00BD28B8" w14:paraId="334262FA" w14:textId="77777777" w:rsidTr="00AF39D1">
              <w:tc>
                <w:tcPr>
                  <w:tcW w:w="790" w:type="dxa"/>
                </w:tcPr>
                <w:p w14:paraId="7ED2C5DE" w14:textId="7DF60DC7" w:rsidR="00BD28B8" w:rsidRDefault="00BD28B8" w:rsidP="00AF39D1">
                  <w:pPr>
                    <w:spacing w:before="60" w:beforeAutospacing="0" w:after="60" w:afterAutospacing="0"/>
                    <w:jc w:val="center"/>
                  </w:pPr>
                  <w:r>
                    <w:t>8</w:t>
                  </w:r>
                </w:p>
              </w:tc>
              <w:tc>
                <w:tcPr>
                  <w:tcW w:w="1705" w:type="dxa"/>
                </w:tcPr>
                <w:p w14:paraId="76FDC2AB" w14:textId="75A0AF8F" w:rsidR="00BD28B8" w:rsidRDefault="00BD28B8" w:rsidP="00AF39D1">
                  <w:pPr>
                    <w:spacing w:before="60" w:beforeAutospacing="0" w:after="60" w:afterAutospacing="0"/>
                    <w:jc w:val="left"/>
                  </w:pPr>
                  <w:r>
                    <w:t>Quản trị viên</w:t>
                  </w:r>
                </w:p>
              </w:tc>
              <w:tc>
                <w:tcPr>
                  <w:tcW w:w="4315" w:type="dxa"/>
                </w:tcPr>
                <w:p w14:paraId="0021FF0E" w14:textId="29BFBA9D" w:rsidR="00BD28B8" w:rsidRDefault="00BD28B8" w:rsidP="00AF39D1">
                  <w:pPr>
                    <w:spacing w:before="60" w:beforeAutospacing="0" w:after="60" w:afterAutospacing="0"/>
                    <w:jc w:val="left"/>
                  </w:pPr>
                  <w:r>
                    <w:t>Gửi yêu cầu khóa người dùng.</w:t>
                  </w:r>
                </w:p>
              </w:tc>
            </w:tr>
            <w:tr w:rsidR="00BD28B8" w14:paraId="37AD70BA" w14:textId="77777777" w:rsidTr="00AF39D1">
              <w:tc>
                <w:tcPr>
                  <w:tcW w:w="790" w:type="dxa"/>
                </w:tcPr>
                <w:p w14:paraId="7A4F0193" w14:textId="0C4DF58D" w:rsidR="00BD28B8" w:rsidRDefault="00BD28B8" w:rsidP="00AF39D1">
                  <w:pPr>
                    <w:spacing w:before="60" w:beforeAutospacing="0" w:after="60" w:afterAutospacing="0"/>
                    <w:jc w:val="center"/>
                  </w:pPr>
                  <w:r>
                    <w:t>9</w:t>
                  </w:r>
                </w:p>
              </w:tc>
              <w:tc>
                <w:tcPr>
                  <w:tcW w:w="1705" w:type="dxa"/>
                </w:tcPr>
                <w:p w14:paraId="43FC625B" w14:textId="7D387868" w:rsidR="00BD28B8" w:rsidRDefault="00BD28B8" w:rsidP="00AF39D1">
                  <w:pPr>
                    <w:spacing w:before="60" w:beforeAutospacing="0" w:after="60" w:afterAutospacing="0"/>
                    <w:jc w:val="left"/>
                  </w:pPr>
                  <w:r>
                    <w:t>Hệ thống</w:t>
                  </w:r>
                </w:p>
              </w:tc>
              <w:tc>
                <w:tcPr>
                  <w:tcW w:w="4315" w:type="dxa"/>
                </w:tcPr>
                <w:p w14:paraId="445623EF" w14:textId="174A0BBF" w:rsidR="00BD28B8" w:rsidRDefault="00BD28B8" w:rsidP="00AF39D1">
                  <w:pPr>
                    <w:spacing w:before="60" w:beforeAutospacing="0" w:after="60" w:afterAutospacing="0"/>
                    <w:jc w:val="left"/>
                  </w:pPr>
                  <w:r>
                    <w:t>Cập nhật trạng thái của người dùng.</w:t>
                  </w:r>
                </w:p>
              </w:tc>
            </w:tr>
          </w:tbl>
          <w:p w14:paraId="3DF6ECB0" w14:textId="77777777" w:rsidR="00E50617" w:rsidRDefault="00E50617" w:rsidP="00AF39D1">
            <w:pPr>
              <w:spacing w:before="60" w:beforeAutospacing="0" w:after="60" w:afterAutospacing="0"/>
              <w:jc w:val="left"/>
            </w:pPr>
          </w:p>
        </w:tc>
      </w:tr>
      <w:tr w:rsidR="00E50617" w14:paraId="6F514FBC" w14:textId="77777777" w:rsidTr="00AF39D1">
        <w:tc>
          <w:tcPr>
            <w:tcW w:w="1705" w:type="dxa"/>
          </w:tcPr>
          <w:p w14:paraId="53C4B067" w14:textId="77777777" w:rsidR="00E50617" w:rsidRPr="00CE53D6" w:rsidRDefault="00E50617" w:rsidP="00AF39D1">
            <w:pPr>
              <w:spacing w:before="60" w:beforeAutospacing="0" w:after="60" w:afterAutospacing="0"/>
              <w:jc w:val="left"/>
              <w:rPr>
                <w:rFonts w:cs="Times New Roman"/>
                <w:b/>
              </w:rPr>
            </w:pPr>
            <w:r w:rsidRPr="00CE53D6">
              <w:rPr>
                <w:rFonts w:cs="Times New Roman"/>
                <w:b/>
              </w:rPr>
              <w:t>Luồng sự kiện thay thế</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E50617" w14:paraId="5BBD3082" w14:textId="77777777" w:rsidTr="00AF39D1">
              <w:tc>
                <w:tcPr>
                  <w:tcW w:w="790" w:type="dxa"/>
                </w:tcPr>
                <w:p w14:paraId="3BB035BC" w14:textId="77777777" w:rsidR="00E50617" w:rsidRDefault="00E50617" w:rsidP="00AF39D1">
                  <w:pPr>
                    <w:spacing w:before="60" w:beforeAutospacing="0" w:after="60" w:afterAutospacing="0"/>
                    <w:jc w:val="center"/>
                  </w:pPr>
                  <w:r>
                    <w:t>STT</w:t>
                  </w:r>
                </w:p>
              </w:tc>
              <w:tc>
                <w:tcPr>
                  <w:tcW w:w="1705" w:type="dxa"/>
                </w:tcPr>
                <w:p w14:paraId="720A50B9" w14:textId="77777777" w:rsidR="00E50617" w:rsidRDefault="00E50617" w:rsidP="00AF39D1">
                  <w:pPr>
                    <w:spacing w:before="60" w:beforeAutospacing="0" w:after="60" w:afterAutospacing="0"/>
                    <w:jc w:val="left"/>
                  </w:pPr>
                  <w:r>
                    <w:t>Thực hiện bởi</w:t>
                  </w:r>
                </w:p>
              </w:tc>
              <w:tc>
                <w:tcPr>
                  <w:tcW w:w="4315" w:type="dxa"/>
                </w:tcPr>
                <w:p w14:paraId="10C7CAD6" w14:textId="77777777" w:rsidR="00E50617" w:rsidRDefault="00E50617" w:rsidP="00AF39D1">
                  <w:pPr>
                    <w:spacing w:before="60" w:beforeAutospacing="0" w:after="60" w:afterAutospacing="0"/>
                    <w:jc w:val="left"/>
                  </w:pPr>
                  <w:r>
                    <w:t>Hành động</w:t>
                  </w:r>
                </w:p>
              </w:tc>
            </w:tr>
            <w:tr w:rsidR="00E50617" w14:paraId="19712D2D" w14:textId="77777777" w:rsidTr="00AF39D1">
              <w:tc>
                <w:tcPr>
                  <w:tcW w:w="790" w:type="dxa"/>
                </w:tcPr>
                <w:p w14:paraId="03FAD0FC" w14:textId="77777777" w:rsidR="00E50617" w:rsidRDefault="00E50617" w:rsidP="00AF39D1">
                  <w:pPr>
                    <w:spacing w:before="60" w:beforeAutospacing="0" w:after="60" w:afterAutospacing="0"/>
                    <w:jc w:val="center"/>
                  </w:pPr>
                  <w:r>
                    <w:t>5a</w:t>
                  </w:r>
                </w:p>
              </w:tc>
              <w:tc>
                <w:tcPr>
                  <w:tcW w:w="1705" w:type="dxa"/>
                </w:tcPr>
                <w:p w14:paraId="482FFA49" w14:textId="77777777" w:rsidR="00E50617" w:rsidRDefault="00E50617" w:rsidP="00AF39D1">
                  <w:pPr>
                    <w:spacing w:before="60" w:beforeAutospacing="0" w:after="60" w:afterAutospacing="0"/>
                    <w:jc w:val="left"/>
                  </w:pPr>
                  <w:r>
                    <w:t>Hệ thống</w:t>
                  </w:r>
                </w:p>
              </w:tc>
              <w:tc>
                <w:tcPr>
                  <w:tcW w:w="4315" w:type="dxa"/>
                </w:tcPr>
                <w:p w14:paraId="73A198D6" w14:textId="07643899" w:rsidR="00E50617" w:rsidRDefault="00E50617" w:rsidP="00AF39D1">
                  <w:pPr>
                    <w:spacing w:before="60" w:beforeAutospacing="0" w:after="60" w:afterAutospacing="0"/>
                    <w:jc w:val="left"/>
                  </w:pPr>
                  <w:r>
                    <w:t xml:space="preserve">Thông báo </w:t>
                  </w:r>
                  <w:r w:rsidR="00C13AFD">
                    <w:t>nếu danh sách người dùng trống.</w:t>
                  </w:r>
                </w:p>
              </w:tc>
            </w:tr>
          </w:tbl>
          <w:p w14:paraId="25DECC53" w14:textId="77777777" w:rsidR="00E50617" w:rsidRDefault="00E50617" w:rsidP="00AF39D1">
            <w:pPr>
              <w:spacing w:before="60" w:beforeAutospacing="0" w:after="60" w:afterAutospacing="0"/>
              <w:jc w:val="left"/>
            </w:pPr>
          </w:p>
        </w:tc>
      </w:tr>
      <w:tr w:rsidR="00E50617" w14:paraId="3F467D36" w14:textId="77777777" w:rsidTr="00AF39D1">
        <w:tc>
          <w:tcPr>
            <w:tcW w:w="1705" w:type="dxa"/>
          </w:tcPr>
          <w:p w14:paraId="1D6CD95C" w14:textId="77777777" w:rsidR="00E50617" w:rsidRPr="00CE53D6" w:rsidRDefault="00E50617" w:rsidP="00AF39D1">
            <w:pPr>
              <w:spacing w:before="60" w:beforeAutospacing="0" w:after="60" w:afterAutospacing="0"/>
              <w:jc w:val="left"/>
              <w:rPr>
                <w:rFonts w:cs="Times New Roman"/>
                <w:b/>
              </w:rPr>
            </w:pPr>
            <w:r w:rsidRPr="00CE53D6">
              <w:rPr>
                <w:rFonts w:cs="Times New Roman"/>
                <w:b/>
              </w:rPr>
              <w:t>Hậu điều kiện</w:t>
            </w:r>
          </w:p>
        </w:tc>
        <w:tc>
          <w:tcPr>
            <w:tcW w:w="7069" w:type="dxa"/>
            <w:gridSpan w:val="3"/>
          </w:tcPr>
          <w:p w14:paraId="73DB4DD9" w14:textId="77777777" w:rsidR="00E50617" w:rsidRDefault="00E50617" w:rsidP="00E50617">
            <w:pPr>
              <w:keepNext/>
              <w:spacing w:before="60" w:beforeAutospacing="0" w:after="60" w:afterAutospacing="0"/>
              <w:jc w:val="left"/>
            </w:pPr>
            <w:r>
              <w:t>Không</w:t>
            </w:r>
          </w:p>
        </w:tc>
      </w:tr>
    </w:tbl>
    <w:p w14:paraId="6659CDC5" w14:textId="33CE62BE" w:rsidR="00E50617" w:rsidRDefault="00E50617" w:rsidP="000B51EC">
      <w:pPr>
        <w:pStyle w:val="Caption"/>
      </w:pPr>
      <w:bookmarkStart w:id="915" w:name="_Toc501533532"/>
      <w:r>
        <w:t xml:space="preserve">Bảng </w:t>
      </w:r>
      <w:fldSimple w:instr=" SEQ Bảng \* ARABIC ">
        <w:r w:rsidR="007917EC">
          <w:rPr>
            <w:noProof/>
          </w:rPr>
          <w:t>8</w:t>
        </w:r>
      </w:fldSimple>
      <w:r>
        <w:t xml:space="preserve">: </w:t>
      </w:r>
      <w:r w:rsidRPr="008B425F">
        <w:t xml:space="preserve">Đặc tả use </w:t>
      </w:r>
      <w:r w:rsidRPr="000B51EC">
        <w:t>case</w:t>
      </w:r>
      <w:r w:rsidRPr="008B425F">
        <w:t xml:space="preserve"> UC00</w:t>
      </w:r>
      <w:r>
        <w:t>5</w:t>
      </w:r>
      <w:r w:rsidRPr="008B425F">
        <w:t xml:space="preserve"> </w:t>
      </w:r>
      <w:r>
        <w:t>– Khóa người dùng</w:t>
      </w:r>
      <w:bookmarkEnd w:id="915"/>
    </w:p>
    <w:p w14:paraId="5325CDA5" w14:textId="23036C6B" w:rsidR="00DB4901" w:rsidRDefault="00DB4901" w:rsidP="00DB4901">
      <w:pPr>
        <w:pStyle w:val="Heading3"/>
        <w:rPr>
          <w:rFonts w:cs="Times New Roman"/>
        </w:rPr>
      </w:pPr>
      <w:bookmarkStart w:id="916" w:name="_Toc501533403"/>
      <w:r w:rsidRPr="008B425F">
        <w:rPr>
          <w:rFonts w:cs="Times New Roman"/>
        </w:rPr>
        <w:t>Đặc tả use case UC00</w:t>
      </w:r>
      <w:r>
        <w:rPr>
          <w:rFonts w:cs="Times New Roman"/>
        </w:rPr>
        <w:t>6</w:t>
      </w:r>
      <w:r w:rsidRPr="008B425F">
        <w:rPr>
          <w:rFonts w:cs="Times New Roman"/>
        </w:rPr>
        <w:t xml:space="preserve"> </w:t>
      </w:r>
      <w:r>
        <w:rPr>
          <w:rFonts w:cs="Times New Roman"/>
        </w:rPr>
        <w:t xml:space="preserve">– </w:t>
      </w:r>
      <w:r w:rsidR="00C6092E">
        <w:rPr>
          <w:rFonts w:cs="Times New Roman"/>
        </w:rPr>
        <w:t>Khóa</w:t>
      </w:r>
      <w:r>
        <w:rPr>
          <w:rFonts w:cs="Times New Roman"/>
        </w:rPr>
        <w:t xml:space="preserve"> </w:t>
      </w:r>
      <w:r w:rsidR="00F20705">
        <w:rPr>
          <w:rFonts w:cs="Times New Roman"/>
        </w:rPr>
        <w:t>dịch vụ</w:t>
      </w:r>
      <w:bookmarkEnd w:id="916"/>
    </w:p>
    <w:tbl>
      <w:tblPr>
        <w:tblStyle w:val="TableGrid"/>
        <w:tblW w:w="0" w:type="auto"/>
        <w:tblLook w:val="04A0" w:firstRow="1" w:lastRow="0" w:firstColumn="1" w:lastColumn="0" w:noHBand="0" w:noVBand="1"/>
      </w:tblPr>
      <w:tblGrid>
        <w:gridCol w:w="1705"/>
        <w:gridCol w:w="2656"/>
        <w:gridCol w:w="2206"/>
        <w:gridCol w:w="2207"/>
      </w:tblGrid>
      <w:tr w:rsidR="006E51A1" w14:paraId="57B4E960" w14:textId="77777777" w:rsidTr="00AF39D1">
        <w:tc>
          <w:tcPr>
            <w:tcW w:w="1705" w:type="dxa"/>
          </w:tcPr>
          <w:p w14:paraId="0BFB0DFB" w14:textId="77777777" w:rsidR="006E51A1" w:rsidRDefault="006E51A1" w:rsidP="00AF39D1">
            <w:pPr>
              <w:spacing w:before="60" w:beforeAutospacing="0" w:after="60" w:afterAutospacing="0"/>
              <w:jc w:val="left"/>
            </w:pPr>
            <w:r w:rsidRPr="00CE53D6">
              <w:rPr>
                <w:rFonts w:cs="Times New Roman"/>
                <w:b/>
              </w:rPr>
              <w:t>Mã use case</w:t>
            </w:r>
          </w:p>
        </w:tc>
        <w:tc>
          <w:tcPr>
            <w:tcW w:w="2656" w:type="dxa"/>
          </w:tcPr>
          <w:p w14:paraId="39540BAF" w14:textId="6D47EBF0" w:rsidR="006E51A1" w:rsidRPr="004E60B2" w:rsidRDefault="006E51A1" w:rsidP="00AF39D1">
            <w:pPr>
              <w:spacing w:before="60" w:beforeAutospacing="0" w:after="60" w:afterAutospacing="0"/>
              <w:rPr>
                <w:b/>
              </w:rPr>
            </w:pPr>
            <w:r w:rsidRPr="004E60B2">
              <w:rPr>
                <w:b/>
              </w:rPr>
              <w:t>UC00</w:t>
            </w:r>
            <w:r w:rsidR="004A3975">
              <w:rPr>
                <w:b/>
              </w:rPr>
              <w:t>6</w:t>
            </w:r>
          </w:p>
        </w:tc>
        <w:tc>
          <w:tcPr>
            <w:tcW w:w="2206" w:type="dxa"/>
          </w:tcPr>
          <w:p w14:paraId="68510693" w14:textId="77777777" w:rsidR="006E51A1" w:rsidRPr="004E60B2" w:rsidRDefault="006E51A1" w:rsidP="00AF39D1">
            <w:pPr>
              <w:spacing w:before="60" w:beforeAutospacing="0" w:after="60" w:afterAutospacing="0"/>
              <w:rPr>
                <w:b/>
              </w:rPr>
            </w:pPr>
            <w:r w:rsidRPr="004E60B2">
              <w:rPr>
                <w:b/>
              </w:rPr>
              <w:t>Tên use case</w:t>
            </w:r>
          </w:p>
        </w:tc>
        <w:tc>
          <w:tcPr>
            <w:tcW w:w="2207" w:type="dxa"/>
          </w:tcPr>
          <w:p w14:paraId="0776129E" w14:textId="3AC800E5" w:rsidR="006E51A1" w:rsidRPr="004E60B2" w:rsidRDefault="006E51A1" w:rsidP="00AF39D1">
            <w:pPr>
              <w:spacing w:before="60" w:beforeAutospacing="0" w:after="60" w:afterAutospacing="0"/>
              <w:rPr>
                <w:b/>
              </w:rPr>
            </w:pPr>
            <w:r>
              <w:rPr>
                <w:b/>
              </w:rPr>
              <w:t xml:space="preserve">Khóa </w:t>
            </w:r>
            <w:r w:rsidR="004A3975">
              <w:rPr>
                <w:b/>
              </w:rPr>
              <w:t>dịch vụ</w:t>
            </w:r>
          </w:p>
        </w:tc>
      </w:tr>
      <w:tr w:rsidR="006E51A1" w14:paraId="38DE8DEC" w14:textId="77777777" w:rsidTr="00AF39D1">
        <w:tc>
          <w:tcPr>
            <w:tcW w:w="1705" w:type="dxa"/>
          </w:tcPr>
          <w:p w14:paraId="5269E7A2" w14:textId="77777777" w:rsidR="006E51A1" w:rsidRDefault="006E51A1" w:rsidP="00AF39D1">
            <w:pPr>
              <w:spacing w:before="60" w:beforeAutospacing="0" w:after="60" w:afterAutospacing="0"/>
              <w:jc w:val="left"/>
            </w:pPr>
            <w:r w:rsidRPr="00CE53D6">
              <w:rPr>
                <w:rFonts w:cs="Times New Roman"/>
                <w:b/>
              </w:rPr>
              <w:t>Tác nhân</w:t>
            </w:r>
          </w:p>
        </w:tc>
        <w:tc>
          <w:tcPr>
            <w:tcW w:w="7069" w:type="dxa"/>
            <w:gridSpan w:val="3"/>
          </w:tcPr>
          <w:p w14:paraId="43E810F0" w14:textId="77777777" w:rsidR="006E51A1" w:rsidRDefault="006E51A1" w:rsidP="00AF39D1">
            <w:pPr>
              <w:spacing w:before="60" w:beforeAutospacing="0" w:after="60" w:afterAutospacing="0"/>
              <w:jc w:val="left"/>
            </w:pPr>
            <w:r>
              <w:t>Quản trị viên</w:t>
            </w:r>
          </w:p>
        </w:tc>
      </w:tr>
      <w:tr w:rsidR="006E51A1" w14:paraId="2414F509" w14:textId="77777777" w:rsidTr="00AF39D1">
        <w:tc>
          <w:tcPr>
            <w:tcW w:w="1705" w:type="dxa"/>
          </w:tcPr>
          <w:p w14:paraId="4CF75C31" w14:textId="77777777" w:rsidR="006E51A1" w:rsidRDefault="006E51A1" w:rsidP="00AF39D1">
            <w:pPr>
              <w:spacing w:before="60" w:beforeAutospacing="0" w:after="60" w:afterAutospacing="0"/>
              <w:jc w:val="left"/>
            </w:pPr>
            <w:r w:rsidRPr="00CE53D6">
              <w:rPr>
                <w:rFonts w:cs="Times New Roman"/>
                <w:b/>
              </w:rPr>
              <w:t>Mô tả</w:t>
            </w:r>
          </w:p>
        </w:tc>
        <w:tc>
          <w:tcPr>
            <w:tcW w:w="7069" w:type="dxa"/>
            <w:gridSpan w:val="3"/>
          </w:tcPr>
          <w:p w14:paraId="4898AC40" w14:textId="552DF407" w:rsidR="006E51A1" w:rsidRDefault="006E51A1" w:rsidP="00AF39D1">
            <w:pPr>
              <w:spacing w:before="60" w:beforeAutospacing="0" w:after="60" w:afterAutospacing="0"/>
              <w:jc w:val="left"/>
            </w:pPr>
            <w:r w:rsidRPr="00F730C5">
              <w:t xml:space="preserve">Use case mô tả quá trình </w:t>
            </w:r>
            <w:r>
              <w:t xml:space="preserve">quản trị viên khóa một </w:t>
            </w:r>
            <w:r w:rsidR="00D6616A">
              <w:t>dịch vụ</w:t>
            </w:r>
            <w:r>
              <w:t>.</w:t>
            </w:r>
          </w:p>
        </w:tc>
      </w:tr>
      <w:tr w:rsidR="006E51A1" w14:paraId="3F5E0A8B" w14:textId="77777777" w:rsidTr="00AF39D1">
        <w:tc>
          <w:tcPr>
            <w:tcW w:w="1705" w:type="dxa"/>
          </w:tcPr>
          <w:p w14:paraId="53090F51" w14:textId="77777777" w:rsidR="006E51A1" w:rsidRDefault="006E51A1" w:rsidP="00AF39D1">
            <w:pPr>
              <w:spacing w:before="60" w:beforeAutospacing="0" w:after="60" w:afterAutospacing="0"/>
              <w:jc w:val="left"/>
            </w:pPr>
            <w:r w:rsidRPr="00CE53D6">
              <w:rPr>
                <w:rFonts w:cs="Times New Roman"/>
                <w:b/>
              </w:rPr>
              <w:t>Tiền điều kiện</w:t>
            </w:r>
          </w:p>
        </w:tc>
        <w:tc>
          <w:tcPr>
            <w:tcW w:w="7069" w:type="dxa"/>
            <w:gridSpan w:val="3"/>
          </w:tcPr>
          <w:p w14:paraId="1D9D8758" w14:textId="77777777" w:rsidR="006E51A1" w:rsidRDefault="006E51A1" w:rsidP="00AF39D1">
            <w:pPr>
              <w:spacing w:before="60" w:beforeAutospacing="0" w:after="60" w:afterAutospacing="0"/>
              <w:jc w:val="left"/>
            </w:pPr>
            <w:r>
              <w:t>Quản trị viên đã đăng nhập vào hệ thống.</w:t>
            </w:r>
          </w:p>
        </w:tc>
      </w:tr>
      <w:tr w:rsidR="006E51A1" w14:paraId="0EA027EF" w14:textId="77777777" w:rsidTr="00AF39D1">
        <w:trPr>
          <w:trHeight w:val="1844"/>
        </w:trPr>
        <w:tc>
          <w:tcPr>
            <w:tcW w:w="1705" w:type="dxa"/>
          </w:tcPr>
          <w:p w14:paraId="15C74C97" w14:textId="77777777" w:rsidR="006E51A1" w:rsidRPr="00CE53D6" w:rsidRDefault="006E51A1" w:rsidP="00AF39D1">
            <w:pPr>
              <w:spacing w:before="60" w:beforeAutospacing="0" w:after="60" w:afterAutospacing="0"/>
              <w:jc w:val="left"/>
              <w:rPr>
                <w:rFonts w:cs="Times New Roman"/>
                <w:b/>
              </w:rPr>
            </w:pPr>
            <w:r w:rsidRPr="00CE53D6">
              <w:rPr>
                <w:rFonts w:cs="Times New Roman"/>
                <w:b/>
              </w:rPr>
              <w:t>Luồng sự kiện chính</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6E51A1" w14:paraId="13B56E76" w14:textId="77777777" w:rsidTr="00AF39D1">
              <w:tc>
                <w:tcPr>
                  <w:tcW w:w="790" w:type="dxa"/>
                </w:tcPr>
                <w:p w14:paraId="19D20B62" w14:textId="77777777" w:rsidR="006E51A1" w:rsidRDefault="006E51A1" w:rsidP="00AF39D1">
                  <w:pPr>
                    <w:spacing w:before="60" w:beforeAutospacing="0" w:after="60" w:afterAutospacing="0"/>
                    <w:jc w:val="center"/>
                  </w:pPr>
                  <w:r>
                    <w:t>STT</w:t>
                  </w:r>
                </w:p>
              </w:tc>
              <w:tc>
                <w:tcPr>
                  <w:tcW w:w="1705" w:type="dxa"/>
                </w:tcPr>
                <w:p w14:paraId="2A0B6FDE" w14:textId="77777777" w:rsidR="006E51A1" w:rsidRDefault="006E51A1" w:rsidP="00AF39D1">
                  <w:pPr>
                    <w:spacing w:before="60" w:beforeAutospacing="0" w:after="60" w:afterAutospacing="0"/>
                    <w:jc w:val="left"/>
                  </w:pPr>
                  <w:r>
                    <w:t>Thực hiện bởi</w:t>
                  </w:r>
                </w:p>
              </w:tc>
              <w:tc>
                <w:tcPr>
                  <w:tcW w:w="4315" w:type="dxa"/>
                </w:tcPr>
                <w:p w14:paraId="13CF5325" w14:textId="77777777" w:rsidR="006E51A1" w:rsidRDefault="006E51A1" w:rsidP="00AF39D1">
                  <w:pPr>
                    <w:spacing w:before="60" w:beforeAutospacing="0" w:after="60" w:afterAutospacing="0"/>
                    <w:jc w:val="left"/>
                  </w:pPr>
                  <w:r>
                    <w:t>Hành động</w:t>
                  </w:r>
                </w:p>
              </w:tc>
            </w:tr>
            <w:tr w:rsidR="006E51A1" w14:paraId="61EDF8C4" w14:textId="77777777" w:rsidTr="00AF39D1">
              <w:tc>
                <w:tcPr>
                  <w:tcW w:w="790" w:type="dxa"/>
                </w:tcPr>
                <w:p w14:paraId="325B6B4D" w14:textId="77777777" w:rsidR="006E51A1" w:rsidRDefault="006E51A1" w:rsidP="00AF39D1">
                  <w:pPr>
                    <w:spacing w:before="60" w:beforeAutospacing="0" w:after="60" w:afterAutospacing="0"/>
                    <w:jc w:val="center"/>
                  </w:pPr>
                  <w:r>
                    <w:t>1</w:t>
                  </w:r>
                </w:p>
              </w:tc>
              <w:tc>
                <w:tcPr>
                  <w:tcW w:w="1705" w:type="dxa"/>
                </w:tcPr>
                <w:p w14:paraId="783038EB" w14:textId="77777777" w:rsidR="006E51A1" w:rsidRDefault="006E51A1" w:rsidP="00AF39D1">
                  <w:pPr>
                    <w:spacing w:before="60" w:beforeAutospacing="0" w:after="60" w:afterAutospacing="0"/>
                    <w:jc w:val="left"/>
                  </w:pPr>
                  <w:r>
                    <w:t>Quản trị viên</w:t>
                  </w:r>
                </w:p>
              </w:tc>
              <w:tc>
                <w:tcPr>
                  <w:tcW w:w="4315" w:type="dxa"/>
                </w:tcPr>
                <w:p w14:paraId="6D04884E" w14:textId="2BDF6186" w:rsidR="006E51A1" w:rsidRDefault="006E51A1" w:rsidP="00AF39D1">
                  <w:pPr>
                    <w:spacing w:before="60" w:beforeAutospacing="0" w:after="60" w:afterAutospacing="0"/>
                    <w:jc w:val="left"/>
                  </w:pPr>
                  <w:r>
                    <w:t xml:space="preserve">Chọn chức năng quản </w:t>
                  </w:r>
                  <w:r w:rsidR="0039297B">
                    <w:t>trị</w:t>
                  </w:r>
                  <w:r>
                    <w:t xml:space="preserve"> </w:t>
                  </w:r>
                  <w:r w:rsidR="0039297B">
                    <w:t>dịch vụ</w:t>
                  </w:r>
                  <w:r>
                    <w:t>.</w:t>
                  </w:r>
                </w:p>
              </w:tc>
            </w:tr>
            <w:tr w:rsidR="006E51A1" w14:paraId="2EBD8493" w14:textId="77777777" w:rsidTr="00AF39D1">
              <w:tc>
                <w:tcPr>
                  <w:tcW w:w="790" w:type="dxa"/>
                </w:tcPr>
                <w:p w14:paraId="016D6EB8" w14:textId="77777777" w:rsidR="006E51A1" w:rsidRDefault="006E51A1" w:rsidP="00AF39D1">
                  <w:pPr>
                    <w:spacing w:before="60" w:beforeAutospacing="0" w:after="60" w:afterAutospacing="0"/>
                    <w:jc w:val="center"/>
                  </w:pPr>
                  <w:r>
                    <w:t>2</w:t>
                  </w:r>
                </w:p>
              </w:tc>
              <w:tc>
                <w:tcPr>
                  <w:tcW w:w="1705" w:type="dxa"/>
                </w:tcPr>
                <w:p w14:paraId="5E3D3174" w14:textId="77777777" w:rsidR="006E51A1" w:rsidRDefault="006E51A1" w:rsidP="00AF39D1">
                  <w:pPr>
                    <w:spacing w:before="60" w:beforeAutospacing="0" w:after="60" w:afterAutospacing="0"/>
                    <w:jc w:val="left"/>
                  </w:pPr>
                  <w:r>
                    <w:t>Hệ thống</w:t>
                  </w:r>
                </w:p>
              </w:tc>
              <w:tc>
                <w:tcPr>
                  <w:tcW w:w="4315" w:type="dxa"/>
                </w:tcPr>
                <w:p w14:paraId="6C9F1A36" w14:textId="7CB6A60F" w:rsidR="006E51A1" w:rsidRDefault="006E51A1" w:rsidP="00AF39D1">
                  <w:pPr>
                    <w:spacing w:before="60" w:beforeAutospacing="0" w:after="60" w:afterAutospacing="0"/>
                    <w:jc w:val="left"/>
                  </w:pPr>
                  <w:r>
                    <w:t xml:space="preserve">Hiển thị giao diện quản </w:t>
                  </w:r>
                  <w:r w:rsidR="00E31D8E">
                    <w:t>trị</w:t>
                  </w:r>
                  <w:r>
                    <w:t xml:space="preserve"> </w:t>
                  </w:r>
                  <w:r w:rsidR="00AF39D1" w:rsidRPr="00AF39D1">
                    <w:t>dịch vụ</w:t>
                  </w:r>
                  <w:r>
                    <w:t>.</w:t>
                  </w:r>
                </w:p>
              </w:tc>
            </w:tr>
            <w:tr w:rsidR="006E51A1" w14:paraId="1216BD85" w14:textId="77777777" w:rsidTr="00AF39D1">
              <w:tc>
                <w:tcPr>
                  <w:tcW w:w="790" w:type="dxa"/>
                </w:tcPr>
                <w:p w14:paraId="3793D817" w14:textId="77777777" w:rsidR="006E51A1" w:rsidRDefault="006E51A1" w:rsidP="00AF39D1">
                  <w:pPr>
                    <w:spacing w:before="60" w:beforeAutospacing="0" w:after="60" w:afterAutospacing="0"/>
                    <w:jc w:val="center"/>
                  </w:pPr>
                  <w:r>
                    <w:t>3</w:t>
                  </w:r>
                </w:p>
              </w:tc>
              <w:tc>
                <w:tcPr>
                  <w:tcW w:w="1705" w:type="dxa"/>
                </w:tcPr>
                <w:p w14:paraId="3DD5B848" w14:textId="77777777" w:rsidR="006E51A1" w:rsidRDefault="006E51A1" w:rsidP="00AF39D1">
                  <w:pPr>
                    <w:spacing w:before="60" w:beforeAutospacing="0" w:after="60" w:afterAutospacing="0"/>
                    <w:jc w:val="left"/>
                  </w:pPr>
                  <w:r>
                    <w:t>Quản trị viên</w:t>
                  </w:r>
                </w:p>
              </w:tc>
              <w:tc>
                <w:tcPr>
                  <w:tcW w:w="4315" w:type="dxa"/>
                </w:tcPr>
                <w:p w14:paraId="4B0B7866" w14:textId="433E60DC" w:rsidR="006E51A1" w:rsidRDefault="006E51A1" w:rsidP="00AF39D1">
                  <w:pPr>
                    <w:spacing w:before="60" w:beforeAutospacing="0" w:after="60" w:afterAutospacing="0"/>
                    <w:jc w:val="left"/>
                  </w:pPr>
                  <w:r>
                    <w:t xml:space="preserve">Nhập từ khóa tìm kiếm một </w:t>
                  </w:r>
                  <w:r w:rsidR="00AF39D1">
                    <w:t>dịch vụ</w:t>
                  </w:r>
                  <w:r>
                    <w:t>.</w:t>
                  </w:r>
                </w:p>
              </w:tc>
            </w:tr>
            <w:tr w:rsidR="006E51A1" w14:paraId="39327892" w14:textId="77777777" w:rsidTr="00AF39D1">
              <w:tc>
                <w:tcPr>
                  <w:tcW w:w="790" w:type="dxa"/>
                </w:tcPr>
                <w:p w14:paraId="0D715057" w14:textId="77777777" w:rsidR="006E51A1" w:rsidRDefault="006E51A1" w:rsidP="00AF39D1">
                  <w:pPr>
                    <w:spacing w:before="60" w:beforeAutospacing="0" w:after="60" w:afterAutospacing="0"/>
                    <w:jc w:val="center"/>
                  </w:pPr>
                  <w:r>
                    <w:lastRenderedPageBreak/>
                    <w:t>4</w:t>
                  </w:r>
                </w:p>
              </w:tc>
              <w:tc>
                <w:tcPr>
                  <w:tcW w:w="1705" w:type="dxa"/>
                </w:tcPr>
                <w:p w14:paraId="4F23D5D9" w14:textId="77777777" w:rsidR="006E51A1" w:rsidRDefault="006E51A1" w:rsidP="00AF39D1">
                  <w:pPr>
                    <w:spacing w:before="60" w:beforeAutospacing="0" w:after="60" w:afterAutospacing="0"/>
                    <w:jc w:val="left"/>
                  </w:pPr>
                  <w:r>
                    <w:t>Quản trị viên</w:t>
                  </w:r>
                </w:p>
              </w:tc>
              <w:tc>
                <w:tcPr>
                  <w:tcW w:w="4315" w:type="dxa"/>
                </w:tcPr>
                <w:p w14:paraId="2CCFC12C" w14:textId="77777777" w:rsidR="006E51A1" w:rsidRDefault="006E51A1" w:rsidP="00AF39D1">
                  <w:pPr>
                    <w:spacing w:before="60" w:beforeAutospacing="0" w:after="60" w:afterAutospacing="0"/>
                    <w:jc w:val="left"/>
                  </w:pPr>
                  <w:r>
                    <w:t>Gửi yêu cầu tìm kiếm</w:t>
                  </w:r>
                </w:p>
              </w:tc>
            </w:tr>
            <w:tr w:rsidR="006E51A1" w14:paraId="0557F15F" w14:textId="77777777" w:rsidTr="00AF39D1">
              <w:tc>
                <w:tcPr>
                  <w:tcW w:w="790" w:type="dxa"/>
                </w:tcPr>
                <w:p w14:paraId="60484CBB" w14:textId="77777777" w:rsidR="006E51A1" w:rsidRDefault="006E51A1" w:rsidP="00AF39D1">
                  <w:pPr>
                    <w:spacing w:before="60" w:beforeAutospacing="0" w:after="60" w:afterAutospacing="0"/>
                    <w:jc w:val="center"/>
                  </w:pPr>
                  <w:r>
                    <w:t>5</w:t>
                  </w:r>
                </w:p>
              </w:tc>
              <w:tc>
                <w:tcPr>
                  <w:tcW w:w="1705" w:type="dxa"/>
                </w:tcPr>
                <w:p w14:paraId="50B49E04" w14:textId="77777777" w:rsidR="006E51A1" w:rsidRDefault="006E51A1" w:rsidP="00AF39D1">
                  <w:pPr>
                    <w:spacing w:before="60" w:beforeAutospacing="0" w:after="60" w:afterAutospacing="0"/>
                    <w:jc w:val="left"/>
                  </w:pPr>
                  <w:r>
                    <w:t>Hệ thống</w:t>
                  </w:r>
                </w:p>
              </w:tc>
              <w:tc>
                <w:tcPr>
                  <w:tcW w:w="4315" w:type="dxa"/>
                </w:tcPr>
                <w:p w14:paraId="3C1ED180" w14:textId="73D7717A" w:rsidR="006E51A1" w:rsidRDefault="006E51A1" w:rsidP="00AF39D1">
                  <w:pPr>
                    <w:spacing w:before="60" w:beforeAutospacing="0" w:after="60" w:afterAutospacing="0"/>
                    <w:jc w:val="left"/>
                  </w:pPr>
                  <w:r>
                    <w:t xml:space="preserve">Hiển thị danh sách </w:t>
                  </w:r>
                  <w:r w:rsidR="00AF39D1">
                    <w:t>dịch vụ</w:t>
                  </w:r>
                  <w:r>
                    <w:t>.</w:t>
                  </w:r>
                </w:p>
              </w:tc>
            </w:tr>
            <w:tr w:rsidR="006E51A1" w14:paraId="7FED052A" w14:textId="77777777" w:rsidTr="00AF39D1">
              <w:tc>
                <w:tcPr>
                  <w:tcW w:w="790" w:type="dxa"/>
                </w:tcPr>
                <w:p w14:paraId="19D38322" w14:textId="77777777" w:rsidR="006E51A1" w:rsidRDefault="006E51A1" w:rsidP="00AF39D1">
                  <w:pPr>
                    <w:spacing w:before="60" w:beforeAutospacing="0" w:after="60" w:afterAutospacing="0"/>
                    <w:jc w:val="center"/>
                  </w:pPr>
                  <w:r>
                    <w:t>6</w:t>
                  </w:r>
                </w:p>
              </w:tc>
              <w:tc>
                <w:tcPr>
                  <w:tcW w:w="1705" w:type="dxa"/>
                </w:tcPr>
                <w:p w14:paraId="625A7CFA" w14:textId="77777777" w:rsidR="006E51A1" w:rsidRDefault="006E51A1" w:rsidP="00AF39D1">
                  <w:pPr>
                    <w:spacing w:before="60" w:beforeAutospacing="0" w:after="60" w:afterAutospacing="0"/>
                    <w:jc w:val="left"/>
                  </w:pPr>
                  <w:r>
                    <w:t>Quản trị viên</w:t>
                  </w:r>
                </w:p>
              </w:tc>
              <w:tc>
                <w:tcPr>
                  <w:tcW w:w="4315" w:type="dxa"/>
                </w:tcPr>
                <w:p w14:paraId="4479638E" w14:textId="0C620236" w:rsidR="006E51A1" w:rsidRDefault="006E51A1" w:rsidP="00AF39D1">
                  <w:pPr>
                    <w:spacing w:before="60" w:beforeAutospacing="0" w:after="60" w:afterAutospacing="0"/>
                    <w:jc w:val="left"/>
                  </w:pPr>
                  <w:r>
                    <w:t xml:space="preserve">Chọn một </w:t>
                  </w:r>
                  <w:r w:rsidR="00AF39D1">
                    <w:t>dịch vụ</w:t>
                  </w:r>
                  <w:r>
                    <w:t>, yêu cầu xem thông tin</w:t>
                  </w:r>
                </w:p>
              </w:tc>
            </w:tr>
            <w:tr w:rsidR="006E51A1" w14:paraId="38A74EBF" w14:textId="77777777" w:rsidTr="00AF39D1">
              <w:tc>
                <w:tcPr>
                  <w:tcW w:w="790" w:type="dxa"/>
                </w:tcPr>
                <w:p w14:paraId="42EC2082" w14:textId="77777777" w:rsidR="006E51A1" w:rsidRDefault="006E51A1" w:rsidP="00AF39D1">
                  <w:pPr>
                    <w:spacing w:before="60" w:beforeAutospacing="0" w:after="60" w:afterAutospacing="0"/>
                    <w:jc w:val="center"/>
                  </w:pPr>
                  <w:r>
                    <w:t>7</w:t>
                  </w:r>
                </w:p>
              </w:tc>
              <w:tc>
                <w:tcPr>
                  <w:tcW w:w="1705" w:type="dxa"/>
                </w:tcPr>
                <w:p w14:paraId="77A7E5A1" w14:textId="77777777" w:rsidR="006E51A1" w:rsidRDefault="006E51A1" w:rsidP="00AF39D1">
                  <w:pPr>
                    <w:spacing w:before="60" w:beforeAutospacing="0" w:after="60" w:afterAutospacing="0"/>
                    <w:jc w:val="left"/>
                  </w:pPr>
                  <w:r>
                    <w:t>Hệ thống</w:t>
                  </w:r>
                </w:p>
              </w:tc>
              <w:tc>
                <w:tcPr>
                  <w:tcW w:w="4315" w:type="dxa"/>
                </w:tcPr>
                <w:p w14:paraId="7F21397C" w14:textId="2D5092EE" w:rsidR="006E51A1" w:rsidRDefault="006E51A1" w:rsidP="00AF39D1">
                  <w:pPr>
                    <w:spacing w:before="60" w:beforeAutospacing="0" w:after="60" w:afterAutospacing="0"/>
                    <w:jc w:val="left"/>
                  </w:pPr>
                  <w:r>
                    <w:t xml:space="preserve">Hiển thị thông tin </w:t>
                  </w:r>
                  <w:r w:rsidR="005C10DA">
                    <w:t xml:space="preserve">dịch vụ </w:t>
                  </w:r>
                  <w:r>
                    <w:t>được chọn.</w:t>
                  </w:r>
                </w:p>
              </w:tc>
            </w:tr>
            <w:tr w:rsidR="006E51A1" w14:paraId="28C6774B" w14:textId="77777777" w:rsidTr="00AF39D1">
              <w:tc>
                <w:tcPr>
                  <w:tcW w:w="790" w:type="dxa"/>
                </w:tcPr>
                <w:p w14:paraId="0584C33E" w14:textId="77777777" w:rsidR="006E51A1" w:rsidRDefault="006E51A1" w:rsidP="00AF39D1">
                  <w:pPr>
                    <w:spacing w:before="60" w:beforeAutospacing="0" w:after="60" w:afterAutospacing="0"/>
                    <w:jc w:val="center"/>
                  </w:pPr>
                  <w:r>
                    <w:t>8</w:t>
                  </w:r>
                </w:p>
              </w:tc>
              <w:tc>
                <w:tcPr>
                  <w:tcW w:w="1705" w:type="dxa"/>
                </w:tcPr>
                <w:p w14:paraId="5142CA6F" w14:textId="77777777" w:rsidR="006E51A1" w:rsidRDefault="006E51A1" w:rsidP="00AF39D1">
                  <w:pPr>
                    <w:spacing w:before="60" w:beforeAutospacing="0" w:after="60" w:afterAutospacing="0"/>
                    <w:jc w:val="left"/>
                  </w:pPr>
                  <w:r>
                    <w:t>Quản trị viên</w:t>
                  </w:r>
                </w:p>
              </w:tc>
              <w:tc>
                <w:tcPr>
                  <w:tcW w:w="4315" w:type="dxa"/>
                </w:tcPr>
                <w:p w14:paraId="0A5CE4E9" w14:textId="075F67CA" w:rsidR="006E51A1" w:rsidRDefault="006E51A1" w:rsidP="00AF39D1">
                  <w:pPr>
                    <w:spacing w:before="60" w:beforeAutospacing="0" w:after="60" w:afterAutospacing="0"/>
                    <w:jc w:val="left"/>
                  </w:pPr>
                  <w:r>
                    <w:t xml:space="preserve">Gửi yêu cầu khóa </w:t>
                  </w:r>
                  <w:r w:rsidR="005C10DA">
                    <w:t>dịch vụ</w:t>
                  </w:r>
                  <w:r>
                    <w:t>.</w:t>
                  </w:r>
                </w:p>
              </w:tc>
            </w:tr>
            <w:tr w:rsidR="006E51A1" w14:paraId="46FBFF78" w14:textId="77777777" w:rsidTr="00AF39D1">
              <w:tc>
                <w:tcPr>
                  <w:tcW w:w="790" w:type="dxa"/>
                </w:tcPr>
                <w:p w14:paraId="60DB3802" w14:textId="77777777" w:rsidR="006E51A1" w:rsidRDefault="006E51A1" w:rsidP="00AF39D1">
                  <w:pPr>
                    <w:spacing w:before="60" w:beforeAutospacing="0" w:after="60" w:afterAutospacing="0"/>
                    <w:jc w:val="center"/>
                  </w:pPr>
                  <w:r>
                    <w:t>9</w:t>
                  </w:r>
                </w:p>
              </w:tc>
              <w:tc>
                <w:tcPr>
                  <w:tcW w:w="1705" w:type="dxa"/>
                </w:tcPr>
                <w:p w14:paraId="550094AB" w14:textId="77777777" w:rsidR="006E51A1" w:rsidRDefault="006E51A1" w:rsidP="00AF39D1">
                  <w:pPr>
                    <w:spacing w:before="60" w:beforeAutospacing="0" w:after="60" w:afterAutospacing="0"/>
                    <w:jc w:val="left"/>
                  </w:pPr>
                  <w:r>
                    <w:t>Hệ thống</w:t>
                  </w:r>
                </w:p>
              </w:tc>
              <w:tc>
                <w:tcPr>
                  <w:tcW w:w="4315" w:type="dxa"/>
                </w:tcPr>
                <w:p w14:paraId="12544C33" w14:textId="54ADA9F1" w:rsidR="006E51A1" w:rsidRDefault="006E51A1" w:rsidP="00AF39D1">
                  <w:pPr>
                    <w:spacing w:before="60" w:beforeAutospacing="0" w:after="60" w:afterAutospacing="0"/>
                    <w:jc w:val="left"/>
                  </w:pPr>
                  <w:r>
                    <w:t xml:space="preserve">Cập nhật trạng thái của </w:t>
                  </w:r>
                  <w:r w:rsidR="005C10DA">
                    <w:t>dịch vụ</w:t>
                  </w:r>
                  <w:r>
                    <w:t>.</w:t>
                  </w:r>
                </w:p>
              </w:tc>
            </w:tr>
          </w:tbl>
          <w:p w14:paraId="4C84683F" w14:textId="77777777" w:rsidR="006E51A1" w:rsidRDefault="006E51A1" w:rsidP="00AF39D1">
            <w:pPr>
              <w:spacing w:before="60" w:beforeAutospacing="0" w:after="60" w:afterAutospacing="0"/>
              <w:jc w:val="left"/>
            </w:pPr>
          </w:p>
        </w:tc>
      </w:tr>
      <w:tr w:rsidR="006E51A1" w14:paraId="2B17A4DF" w14:textId="77777777" w:rsidTr="00AF39D1">
        <w:tc>
          <w:tcPr>
            <w:tcW w:w="1705" w:type="dxa"/>
          </w:tcPr>
          <w:p w14:paraId="3128B6A5" w14:textId="77777777" w:rsidR="006E51A1" w:rsidRPr="00CE53D6" w:rsidRDefault="006E51A1" w:rsidP="00AF39D1">
            <w:pPr>
              <w:spacing w:before="60" w:beforeAutospacing="0" w:after="60" w:afterAutospacing="0"/>
              <w:jc w:val="left"/>
              <w:rPr>
                <w:rFonts w:cs="Times New Roman"/>
                <w:b/>
              </w:rPr>
            </w:pPr>
            <w:r w:rsidRPr="00CE53D6">
              <w:rPr>
                <w:rFonts w:cs="Times New Roman"/>
                <w:b/>
              </w:rPr>
              <w:lastRenderedPageBreak/>
              <w:t>Luồng sự kiện thay thế</w:t>
            </w:r>
          </w:p>
        </w:tc>
        <w:tc>
          <w:tcPr>
            <w:tcW w:w="7069" w:type="dxa"/>
            <w:gridSpan w:val="3"/>
          </w:tcPr>
          <w:tbl>
            <w:tblPr>
              <w:tblStyle w:val="TableGrid"/>
              <w:tblW w:w="0" w:type="auto"/>
              <w:tblLook w:val="04A0" w:firstRow="1" w:lastRow="0" w:firstColumn="1" w:lastColumn="0" w:noHBand="0" w:noVBand="1"/>
            </w:tblPr>
            <w:tblGrid>
              <w:gridCol w:w="790"/>
              <w:gridCol w:w="1705"/>
              <w:gridCol w:w="4315"/>
            </w:tblGrid>
            <w:tr w:rsidR="006E51A1" w14:paraId="72C5F0CC" w14:textId="77777777" w:rsidTr="00AF39D1">
              <w:tc>
                <w:tcPr>
                  <w:tcW w:w="790" w:type="dxa"/>
                </w:tcPr>
                <w:p w14:paraId="01F3A1FA" w14:textId="77777777" w:rsidR="006E51A1" w:rsidRDefault="006E51A1" w:rsidP="00AF39D1">
                  <w:pPr>
                    <w:spacing w:before="60" w:beforeAutospacing="0" w:after="60" w:afterAutospacing="0"/>
                    <w:jc w:val="center"/>
                  </w:pPr>
                  <w:r>
                    <w:t>STT</w:t>
                  </w:r>
                </w:p>
              </w:tc>
              <w:tc>
                <w:tcPr>
                  <w:tcW w:w="1705" w:type="dxa"/>
                </w:tcPr>
                <w:p w14:paraId="7A99929D" w14:textId="77777777" w:rsidR="006E51A1" w:rsidRDefault="006E51A1" w:rsidP="00AF39D1">
                  <w:pPr>
                    <w:spacing w:before="60" w:beforeAutospacing="0" w:after="60" w:afterAutospacing="0"/>
                    <w:jc w:val="left"/>
                  </w:pPr>
                  <w:r>
                    <w:t>Thực hiện bởi</w:t>
                  </w:r>
                </w:p>
              </w:tc>
              <w:tc>
                <w:tcPr>
                  <w:tcW w:w="4315" w:type="dxa"/>
                </w:tcPr>
                <w:p w14:paraId="709A83FA" w14:textId="77777777" w:rsidR="006E51A1" w:rsidRDefault="006E51A1" w:rsidP="00AF39D1">
                  <w:pPr>
                    <w:spacing w:before="60" w:beforeAutospacing="0" w:after="60" w:afterAutospacing="0"/>
                    <w:jc w:val="left"/>
                  </w:pPr>
                  <w:r>
                    <w:t>Hành động</w:t>
                  </w:r>
                </w:p>
              </w:tc>
            </w:tr>
            <w:tr w:rsidR="006E51A1" w14:paraId="2FF4CBC8" w14:textId="77777777" w:rsidTr="00AF39D1">
              <w:tc>
                <w:tcPr>
                  <w:tcW w:w="790" w:type="dxa"/>
                </w:tcPr>
                <w:p w14:paraId="2EB3C05D" w14:textId="77777777" w:rsidR="006E51A1" w:rsidRDefault="006E51A1" w:rsidP="00AF39D1">
                  <w:pPr>
                    <w:spacing w:before="60" w:beforeAutospacing="0" w:after="60" w:afterAutospacing="0"/>
                    <w:jc w:val="center"/>
                  </w:pPr>
                  <w:r>
                    <w:t>5a</w:t>
                  </w:r>
                </w:p>
              </w:tc>
              <w:tc>
                <w:tcPr>
                  <w:tcW w:w="1705" w:type="dxa"/>
                </w:tcPr>
                <w:p w14:paraId="40E78C2C" w14:textId="77777777" w:rsidR="006E51A1" w:rsidRDefault="006E51A1" w:rsidP="00AF39D1">
                  <w:pPr>
                    <w:spacing w:before="60" w:beforeAutospacing="0" w:after="60" w:afterAutospacing="0"/>
                    <w:jc w:val="left"/>
                  </w:pPr>
                  <w:r>
                    <w:t>Hệ thống</w:t>
                  </w:r>
                </w:p>
              </w:tc>
              <w:tc>
                <w:tcPr>
                  <w:tcW w:w="4315" w:type="dxa"/>
                </w:tcPr>
                <w:p w14:paraId="0DF94C67" w14:textId="35BB3E09" w:rsidR="006E51A1" w:rsidRDefault="006E51A1" w:rsidP="00AF39D1">
                  <w:pPr>
                    <w:spacing w:before="60" w:beforeAutospacing="0" w:after="60" w:afterAutospacing="0"/>
                    <w:jc w:val="left"/>
                  </w:pPr>
                  <w:r>
                    <w:t xml:space="preserve">Thông báo nếu danh sách </w:t>
                  </w:r>
                  <w:r w:rsidR="00A418C5">
                    <w:t xml:space="preserve">dịch vụ </w:t>
                  </w:r>
                  <w:r>
                    <w:t>trống.</w:t>
                  </w:r>
                </w:p>
              </w:tc>
            </w:tr>
          </w:tbl>
          <w:p w14:paraId="5D3A929E" w14:textId="77777777" w:rsidR="006E51A1" w:rsidRDefault="006E51A1" w:rsidP="00AF39D1">
            <w:pPr>
              <w:spacing w:before="60" w:beforeAutospacing="0" w:after="60" w:afterAutospacing="0"/>
              <w:jc w:val="left"/>
            </w:pPr>
          </w:p>
        </w:tc>
      </w:tr>
      <w:tr w:rsidR="006E51A1" w14:paraId="087BCEEC" w14:textId="77777777" w:rsidTr="00AF39D1">
        <w:tc>
          <w:tcPr>
            <w:tcW w:w="1705" w:type="dxa"/>
          </w:tcPr>
          <w:p w14:paraId="451CC0F3" w14:textId="77777777" w:rsidR="006E51A1" w:rsidRPr="00CE53D6" w:rsidRDefault="006E51A1" w:rsidP="00AF39D1">
            <w:pPr>
              <w:spacing w:before="60" w:beforeAutospacing="0" w:after="60" w:afterAutospacing="0"/>
              <w:jc w:val="left"/>
              <w:rPr>
                <w:rFonts w:cs="Times New Roman"/>
                <w:b/>
              </w:rPr>
            </w:pPr>
            <w:r w:rsidRPr="00CE53D6">
              <w:rPr>
                <w:rFonts w:cs="Times New Roman"/>
                <w:b/>
              </w:rPr>
              <w:t>Hậu điều kiện</w:t>
            </w:r>
          </w:p>
        </w:tc>
        <w:tc>
          <w:tcPr>
            <w:tcW w:w="7069" w:type="dxa"/>
            <w:gridSpan w:val="3"/>
          </w:tcPr>
          <w:p w14:paraId="7B22FE1E" w14:textId="77777777" w:rsidR="006E51A1" w:rsidRDefault="006E51A1" w:rsidP="00AF39D1">
            <w:pPr>
              <w:keepNext/>
              <w:spacing w:before="60" w:beforeAutospacing="0" w:after="60" w:afterAutospacing="0"/>
              <w:jc w:val="left"/>
            </w:pPr>
            <w:r>
              <w:t>Không</w:t>
            </w:r>
          </w:p>
        </w:tc>
      </w:tr>
    </w:tbl>
    <w:p w14:paraId="68289B21" w14:textId="44829CFA" w:rsidR="00E50617" w:rsidRDefault="00E50617" w:rsidP="000B51EC">
      <w:pPr>
        <w:pStyle w:val="Caption"/>
      </w:pPr>
      <w:bookmarkStart w:id="917" w:name="_Toc501533533"/>
      <w:r>
        <w:t xml:space="preserve">Bảng </w:t>
      </w:r>
      <w:fldSimple w:instr=" SEQ Bảng \* ARABIC ">
        <w:r w:rsidR="007917EC">
          <w:rPr>
            <w:noProof/>
          </w:rPr>
          <w:t>9</w:t>
        </w:r>
      </w:fldSimple>
      <w:r>
        <w:t xml:space="preserve">: </w:t>
      </w:r>
      <w:r w:rsidRPr="008B425F">
        <w:t xml:space="preserve">Đặc tả use </w:t>
      </w:r>
      <w:r w:rsidRPr="000B51EC">
        <w:t>case</w:t>
      </w:r>
      <w:r w:rsidRPr="008B425F">
        <w:t xml:space="preserve"> UC00</w:t>
      </w:r>
      <w:r>
        <w:t>6</w:t>
      </w:r>
      <w:r w:rsidRPr="008B425F">
        <w:t xml:space="preserve"> </w:t>
      </w:r>
      <w:r>
        <w:t>– Khóa dịch vụ</w:t>
      </w:r>
      <w:bookmarkEnd w:id="917"/>
    </w:p>
    <w:p w14:paraId="6A6474A9" w14:textId="77777777" w:rsidR="009F31FA" w:rsidRDefault="00D21BB5" w:rsidP="00D21BB5">
      <w:pPr>
        <w:pStyle w:val="Heading2"/>
        <w:rPr>
          <w:rFonts w:cs="Times New Roman"/>
          <w:color w:val="auto"/>
          <w:lang w:val="vi-VN"/>
        </w:rPr>
      </w:pPr>
      <w:bookmarkStart w:id="918" w:name="_Toc501533404"/>
      <w:r w:rsidRPr="008B425F">
        <w:rPr>
          <w:rFonts w:cs="Times New Roman"/>
          <w:color w:val="auto"/>
          <w:lang w:val="vi-VN"/>
        </w:rPr>
        <w:t>Các yêu cầu khác</w:t>
      </w:r>
      <w:bookmarkEnd w:id="918"/>
    </w:p>
    <w:p w14:paraId="10FDAEF2" w14:textId="16F9916D" w:rsidR="009F31FA" w:rsidRDefault="009F31FA" w:rsidP="009F31FA">
      <w:pPr>
        <w:pStyle w:val="Heading3"/>
        <w:rPr>
          <w:rFonts w:cs="Times New Roman"/>
        </w:rPr>
      </w:pPr>
      <w:bookmarkStart w:id="919" w:name="_Toc501533405"/>
      <w:r>
        <w:rPr>
          <w:rFonts w:cs="Times New Roman"/>
        </w:rPr>
        <w:t>Tính khả thi</w:t>
      </w:r>
      <w:bookmarkEnd w:id="919"/>
    </w:p>
    <w:p w14:paraId="7F4CCCB3" w14:textId="0E9EC0D5" w:rsidR="009F31FA" w:rsidRDefault="009F31FA" w:rsidP="0059127F">
      <w:pPr>
        <w:pStyle w:val="ListParagraph"/>
        <w:numPr>
          <w:ilvl w:val="0"/>
          <w:numId w:val="20"/>
        </w:numPr>
      </w:pPr>
      <w:r w:rsidRPr="009F31FA">
        <w:t>Các chức năng, giao diện dễ sử dụng và thân thiện với người dùng</w:t>
      </w:r>
      <w:r>
        <w:t>.</w:t>
      </w:r>
    </w:p>
    <w:p w14:paraId="7B587721" w14:textId="4073F4C7" w:rsidR="0084351A" w:rsidRPr="009F31FA" w:rsidRDefault="0084351A" w:rsidP="0059127F">
      <w:pPr>
        <w:pStyle w:val="ListParagraph"/>
        <w:numPr>
          <w:ilvl w:val="0"/>
          <w:numId w:val="20"/>
        </w:numPr>
      </w:pPr>
      <w:r>
        <w:t>Có phản hồi với người dùng về các vấn đề lỗi đường truyền mạng.</w:t>
      </w:r>
    </w:p>
    <w:p w14:paraId="5B4EAF22" w14:textId="59605277" w:rsidR="009F31FA" w:rsidRDefault="009F31FA" w:rsidP="00D21BB5">
      <w:pPr>
        <w:pStyle w:val="Heading3"/>
        <w:rPr>
          <w:rFonts w:cs="Times New Roman"/>
        </w:rPr>
      </w:pPr>
      <w:bookmarkStart w:id="920" w:name="_Toc501533406"/>
      <w:r>
        <w:rPr>
          <w:rFonts w:cs="Times New Roman"/>
        </w:rPr>
        <w:t>Hiệu suất</w:t>
      </w:r>
      <w:bookmarkEnd w:id="920"/>
    </w:p>
    <w:p w14:paraId="451B8696" w14:textId="77777777" w:rsidR="009F31FA" w:rsidRDefault="009F31FA" w:rsidP="0059127F">
      <w:pPr>
        <w:pStyle w:val="ListParagraph"/>
        <w:numPr>
          <w:ilvl w:val="0"/>
          <w:numId w:val="20"/>
        </w:numPr>
      </w:pPr>
      <w:r>
        <w:t>Hệ thống sẽ hoạt động 24 giờ một ngày, 7 ngày một tuần.</w:t>
      </w:r>
    </w:p>
    <w:p w14:paraId="4C06F358" w14:textId="77777777" w:rsidR="009F31FA" w:rsidRDefault="009F31FA" w:rsidP="0059127F">
      <w:pPr>
        <w:pStyle w:val="ListParagraph"/>
        <w:numPr>
          <w:ilvl w:val="0"/>
          <w:numId w:val="20"/>
        </w:numPr>
      </w:pPr>
      <w:r>
        <w:t>Thời gian ngưng hoạt động để khắc phục lỗi của hệ thống không lớn hơn 1 giờ.</w:t>
      </w:r>
    </w:p>
    <w:p w14:paraId="41B2626B" w14:textId="2D989C25" w:rsidR="009F31FA" w:rsidRDefault="009F31FA" w:rsidP="0059127F">
      <w:pPr>
        <w:pStyle w:val="ListParagraph"/>
        <w:numPr>
          <w:ilvl w:val="0"/>
          <w:numId w:val="20"/>
        </w:numPr>
      </w:pPr>
      <w:r>
        <w:t xml:space="preserve">Thời gian đáp ứng yêu cầu của người dùng không quá </w:t>
      </w:r>
      <w:r w:rsidR="00F659C1">
        <w:t>2</w:t>
      </w:r>
      <w:r>
        <w:t xml:space="preserve">s. </w:t>
      </w:r>
    </w:p>
    <w:p w14:paraId="5F4894DE" w14:textId="7376687A" w:rsidR="009F31FA" w:rsidRPr="009F31FA" w:rsidRDefault="009F31FA" w:rsidP="0059127F">
      <w:pPr>
        <w:pStyle w:val="ListParagraph"/>
        <w:numPr>
          <w:ilvl w:val="0"/>
          <w:numId w:val="20"/>
        </w:numPr>
      </w:pPr>
      <w:r>
        <w:t>Thông tin hiển thị lên giao diện cho người dùng không quá 3s</w:t>
      </w:r>
    </w:p>
    <w:p w14:paraId="3A19AE9C" w14:textId="20C745C6" w:rsidR="009F31FA" w:rsidRDefault="00604889" w:rsidP="00D21BB5">
      <w:pPr>
        <w:pStyle w:val="Heading3"/>
        <w:rPr>
          <w:rFonts w:cs="Times New Roman"/>
        </w:rPr>
      </w:pPr>
      <w:bookmarkStart w:id="921" w:name="_Toc501533407"/>
      <w:r>
        <w:rPr>
          <w:rFonts w:cs="Times New Roman"/>
        </w:rPr>
        <w:t>Độ tin cậy</w:t>
      </w:r>
      <w:bookmarkEnd w:id="921"/>
    </w:p>
    <w:p w14:paraId="2B687671" w14:textId="77777777" w:rsidR="00604889" w:rsidRDefault="00604889" w:rsidP="0059127F">
      <w:pPr>
        <w:pStyle w:val="ListParagraph"/>
        <w:numPr>
          <w:ilvl w:val="0"/>
          <w:numId w:val="21"/>
        </w:numPr>
      </w:pPr>
      <w:r>
        <w:t>Hệ thống có tính an toàn, bảo mật cao.</w:t>
      </w:r>
    </w:p>
    <w:p w14:paraId="17CC937A" w14:textId="61949CB3" w:rsidR="00604889" w:rsidRPr="00604889" w:rsidRDefault="00604889" w:rsidP="0059127F">
      <w:pPr>
        <w:pStyle w:val="ListParagraph"/>
        <w:numPr>
          <w:ilvl w:val="0"/>
          <w:numId w:val="21"/>
        </w:numPr>
      </w:pPr>
      <w:r>
        <w:t>Dữ liệu chính xác, được cập nhật liên tục</w:t>
      </w:r>
    </w:p>
    <w:p w14:paraId="03391469" w14:textId="3382C058" w:rsidR="00D21BB5" w:rsidRPr="009F31FA" w:rsidRDefault="00D21BB5" w:rsidP="00D21BB5">
      <w:pPr>
        <w:pStyle w:val="Heading3"/>
        <w:rPr>
          <w:rFonts w:cs="Times New Roman"/>
        </w:rPr>
      </w:pPr>
      <w:r w:rsidRPr="009F31FA">
        <w:rPr>
          <w:rFonts w:cs="Times New Roman"/>
          <w:lang w:val="vi-VN"/>
        </w:rPr>
        <w:br w:type="page"/>
      </w:r>
    </w:p>
    <w:p w14:paraId="3FD0BC89" w14:textId="5A26A03D" w:rsidR="00D21BB5" w:rsidRPr="008B425F" w:rsidRDefault="00D21BB5" w:rsidP="00D21BB5">
      <w:pPr>
        <w:pStyle w:val="Heading1"/>
        <w:rPr>
          <w:rFonts w:cs="Times New Roman"/>
          <w:color w:val="auto"/>
          <w:lang w:val="vi-VN"/>
        </w:rPr>
      </w:pPr>
      <w:bookmarkStart w:id="922" w:name="_Toc501533408"/>
      <w:r w:rsidRPr="008B425F">
        <w:rPr>
          <w:rFonts w:cs="Times New Roman"/>
          <w:color w:val="auto"/>
          <w:lang w:val="vi-VN"/>
        </w:rPr>
        <w:lastRenderedPageBreak/>
        <w:t>THIẾT KẾ, XÂY DỰNG VÀ ĐÁNH GIÁ HỆ THỐNG</w:t>
      </w:r>
      <w:bookmarkEnd w:id="922"/>
    </w:p>
    <w:p w14:paraId="66AA47B4" w14:textId="51BEFC9E" w:rsidR="00D21BB5" w:rsidRDefault="00F471F6" w:rsidP="00D21BB5">
      <w:pPr>
        <w:pStyle w:val="Heading2"/>
        <w:rPr>
          <w:rFonts w:cs="Times New Roman"/>
          <w:color w:val="auto"/>
        </w:rPr>
      </w:pPr>
      <w:bookmarkStart w:id="923" w:name="_Toc501533409"/>
      <w:ins w:id="924" w:author="Nguyen Nhat Hai" w:date="2017-12-19T10:05:00Z">
        <w:r>
          <w:rPr>
            <w:rFonts w:cs="Times New Roman"/>
            <w:color w:val="auto"/>
          </w:rPr>
          <w:t>Mô tả chung</w:t>
        </w:r>
      </w:ins>
      <w:bookmarkEnd w:id="923"/>
      <w:del w:id="925" w:author="Nguyen Nhat Hai" w:date="2017-12-19T10:05:00Z">
        <w:r w:rsidR="00D21BB5" w:rsidRPr="008B425F" w:rsidDel="00F471F6">
          <w:rPr>
            <w:rFonts w:cs="Times New Roman"/>
            <w:color w:val="auto"/>
          </w:rPr>
          <w:delText>Thiết kế tổng quan</w:delText>
        </w:r>
      </w:del>
    </w:p>
    <w:p w14:paraId="386414E0" w14:textId="1E847015" w:rsidR="003B77C2" w:rsidRDefault="003B77C2" w:rsidP="00324F66">
      <w:pPr>
        <w:rPr>
          <w:ins w:id="926" w:author="Nguyen Nhat Hai" w:date="2017-12-19T10:03:00Z"/>
        </w:rPr>
      </w:pPr>
      <w:ins w:id="927" w:author="Nguyen Nhat Hai" w:date="2017-12-19T10:01:00Z">
        <w:r>
          <w:t xml:space="preserve">Thiết kế hệ thống tuân theo các phân tích thiết kế người dùng (user cases) đã trình </w:t>
        </w:r>
      </w:ins>
      <w:ins w:id="928" w:author="Nguyen Nhat Hai" w:date="2017-12-19T10:02:00Z">
        <w:r>
          <w:t>bày ở trên. Nội dung chương dưới đây sẽ tập trung vào trình bày các biểu đồ tương tác, biểu đồ lớp</w:t>
        </w:r>
      </w:ins>
      <w:ins w:id="929" w:author="Nguyễn Trọng Giáp" w:date="2017-12-20T08:19:00Z">
        <w:r w:rsidR="007D671D">
          <w:t>…</w:t>
        </w:r>
      </w:ins>
      <w:ins w:id="930" w:author="Nguyen Nhat Hai" w:date="2017-12-19T10:03:00Z">
        <w:del w:id="931" w:author="Nguyễn Trọng Giáp" w:date="2017-12-20T08:19:00Z">
          <w:r w:rsidDel="007D671D">
            <w:delText>,..</w:delText>
          </w:r>
        </w:del>
        <w:r>
          <w:t xml:space="preserve"> của hệ thống.</w:t>
        </w:r>
      </w:ins>
    </w:p>
    <w:p w14:paraId="1B8D5459" w14:textId="5DFED371" w:rsidR="006631E3" w:rsidRDefault="003B77C2" w:rsidP="00324F66">
      <w:pPr>
        <w:rPr>
          <w:b/>
          <w:i/>
        </w:rPr>
      </w:pPr>
      <w:ins w:id="932" w:author="Nguyen Nhat Hai" w:date="2017-12-19T10:03:00Z">
        <w:r>
          <w:t xml:space="preserve">Theo biểu đồ user cases, hệ thống bao gồm rất nhiều chức năng. </w:t>
        </w:r>
      </w:ins>
      <w:r w:rsidR="00324F66">
        <w:t xml:space="preserve">Do kích thước báo cáo đồ án có hạn, nên </w:t>
      </w:r>
      <w:del w:id="933" w:author="Nguyen Nhat Hai" w:date="2017-12-19T10:04:00Z">
        <w:r w:rsidR="00F34CD2" w:rsidDel="003B77C2">
          <w:delText>em</w:delText>
        </w:r>
        <w:r w:rsidR="00324F66" w:rsidDel="003B77C2">
          <w:delText xml:space="preserve"> </w:delText>
        </w:r>
      </w:del>
      <w:ins w:id="934" w:author="Nguyen Nhat Hai" w:date="2017-12-19T10:04:00Z">
        <w:r>
          <w:t xml:space="preserve">trong chương này </w:t>
        </w:r>
      </w:ins>
      <w:r w:rsidR="00324F66">
        <w:t xml:space="preserve">chỉ </w:t>
      </w:r>
      <w:del w:id="935" w:author="Nguyen Nhat Hai" w:date="2017-12-19T10:04:00Z">
        <w:r w:rsidR="00324F66" w:rsidDel="003B77C2">
          <w:delText>sẽ</w:delText>
        </w:r>
      </w:del>
      <w:ins w:id="936" w:author="Nguyen Nhat Hai" w:date="2017-12-19T10:04:00Z">
        <w:r>
          <w:t>tập trung</w:t>
        </w:r>
      </w:ins>
      <w:r w:rsidR="00324F66">
        <w:t xml:space="preserve"> trình bày một số chức năng chính trong hệ thống bao gồm</w:t>
      </w:r>
      <w:r w:rsidR="00324F66" w:rsidRPr="00CD030A">
        <w:rPr>
          <w:i/>
        </w:rPr>
        <w:t>:</w:t>
      </w:r>
      <w:r w:rsidR="009129E0">
        <w:rPr>
          <w:b/>
          <w:i/>
        </w:rPr>
        <w:t xml:space="preserve"> </w:t>
      </w:r>
    </w:p>
    <w:p w14:paraId="2BA4A199" w14:textId="461A2849" w:rsidR="006631E3" w:rsidRPr="006631E3" w:rsidRDefault="009129E0" w:rsidP="0059127F">
      <w:pPr>
        <w:pStyle w:val="ListParagraph"/>
        <w:numPr>
          <w:ilvl w:val="0"/>
          <w:numId w:val="25"/>
        </w:numPr>
      </w:pPr>
      <w:r w:rsidRPr="006631E3">
        <w:rPr>
          <w:i/>
        </w:rPr>
        <w:t>Đăng ký (Register)</w:t>
      </w:r>
    </w:p>
    <w:p w14:paraId="26F5508C" w14:textId="7A245626" w:rsidR="006631E3" w:rsidRPr="006631E3" w:rsidRDefault="009129E0" w:rsidP="0059127F">
      <w:pPr>
        <w:pStyle w:val="ListParagraph"/>
        <w:numPr>
          <w:ilvl w:val="0"/>
          <w:numId w:val="25"/>
        </w:numPr>
      </w:pPr>
      <w:r w:rsidRPr="006631E3">
        <w:rPr>
          <w:i/>
        </w:rPr>
        <w:t>Đăng nhập (Login)</w:t>
      </w:r>
    </w:p>
    <w:p w14:paraId="211F79F1" w14:textId="38EDBD1D" w:rsidR="006631E3" w:rsidRPr="006631E3" w:rsidRDefault="009129E0" w:rsidP="0059127F">
      <w:pPr>
        <w:pStyle w:val="ListParagraph"/>
        <w:numPr>
          <w:ilvl w:val="0"/>
          <w:numId w:val="25"/>
        </w:numPr>
      </w:pPr>
      <w:r w:rsidRPr="006631E3">
        <w:rPr>
          <w:i/>
        </w:rPr>
        <w:t>Tìm kiếm dịch vụ (Search)</w:t>
      </w:r>
    </w:p>
    <w:p w14:paraId="30460875" w14:textId="5972F7BD" w:rsidR="006631E3" w:rsidRPr="006631E3" w:rsidRDefault="006631E3" w:rsidP="0059127F">
      <w:pPr>
        <w:pStyle w:val="ListParagraph"/>
        <w:numPr>
          <w:ilvl w:val="0"/>
          <w:numId w:val="25"/>
        </w:numPr>
      </w:pPr>
      <w:r w:rsidRPr="006631E3">
        <w:rPr>
          <w:i/>
        </w:rPr>
        <w:t>Quản lý dịch vụ (ServiceManagement)</w:t>
      </w:r>
    </w:p>
    <w:p w14:paraId="2D1F7149" w14:textId="43138113" w:rsidR="006631E3" w:rsidRPr="006631E3" w:rsidRDefault="009129E0" w:rsidP="0059127F">
      <w:pPr>
        <w:pStyle w:val="ListParagraph"/>
        <w:numPr>
          <w:ilvl w:val="0"/>
          <w:numId w:val="25"/>
        </w:numPr>
      </w:pPr>
      <w:r w:rsidRPr="006631E3">
        <w:rPr>
          <w:i/>
        </w:rPr>
        <w:t>Quản trị người dùng (</w:t>
      </w:r>
      <w:r w:rsidR="00324F66" w:rsidRPr="006631E3">
        <w:rPr>
          <w:i/>
        </w:rPr>
        <w:t>UserAdministraton</w:t>
      </w:r>
      <w:r w:rsidRPr="006631E3">
        <w:rPr>
          <w:i/>
        </w:rPr>
        <w:t>)</w:t>
      </w:r>
    </w:p>
    <w:p w14:paraId="76D36B74" w14:textId="7CA7A071" w:rsidR="00324F66" w:rsidRPr="00324F66" w:rsidRDefault="009129E0" w:rsidP="0059127F">
      <w:pPr>
        <w:pStyle w:val="ListParagraph"/>
        <w:numPr>
          <w:ilvl w:val="0"/>
          <w:numId w:val="25"/>
        </w:numPr>
      </w:pPr>
      <w:r w:rsidRPr="006631E3">
        <w:rPr>
          <w:i/>
        </w:rPr>
        <w:t>Quản trị dịch vụ (</w:t>
      </w:r>
      <w:r w:rsidR="00324F66" w:rsidRPr="006631E3">
        <w:rPr>
          <w:i/>
        </w:rPr>
        <w:t>ServiceAdministration</w:t>
      </w:r>
      <w:r w:rsidRPr="006631E3">
        <w:rPr>
          <w:i/>
        </w:rPr>
        <w:t>)</w:t>
      </w:r>
    </w:p>
    <w:p w14:paraId="309105DA" w14:textId="6356DE21" w:rsidR="00D21BB5" w:rsidRPr="00572FD1" w:rsidRDefault="00D21BB5">
      <w:pPr>
        <w:pStyle w:val="Heading2"/>
        <w:rPr>
          <w:rFonts w:cs="Times New Roman"/>
        </w:rPr>
        <w:pPrChange w:id="937" w:author="Nguyen Nhat Hai" w:date="2017-12-19T10:08:00Z">
          <w:pPr>
            <w:pStyle w:val="Heading3"/>
          </w:pPr>
        </w:pPrChange>
      </w:pPr>
      <w:bookmarkStart w:id="938" w:name="_Toc501533410"/>
      <w:r w:rsidRPr="005653DE">
        <w:rPr>
          <w:rFonts w:cs="Times New Roman"/>
          <w:color w:val="auto"/>
          <w:rPrChange w:id="939" w:author="Nguyen Nhat Hai" w:date="2017-12-19T10:08:00Z">
            <w:rPr>
              <w:rFonts w:cs="Times New Roman"/>
            </w:rPr>
          </w:rPrChange>
        </w:rPr>
        <w:t>Biểu đồ tương tác</w:t>
      </w:r>
      <w:bookmarkEnd w:id="938"/>
    </w:p>
    <w:p w14:paraId="6BEE699F" w14:textId="43D56019" w:rsidR="006616F0" w:rsidRPr="005A3578" w:rsidRDefault="00016239">
      <w:pPr>
        <w:pStyle w:val="Heading3"/>
        <w:rPr>
          <w:rPrChange w:id="940" w:author="Nguyễn Trọng Giáp" w:date="2017-12-20T10:38:00Z">
            <w:rPr/>
          </w:rPrChange>
        </w:rPr>
        <w:pPrChange w:id="941" w:author="Nguyễn Trọng Giáp" w:date="2017-12-20T10:38:00Z">
          <w:pPr>
            <w:pStyle w:val="ListParagraph"/>
            <w:numPr>
              <w:numId w:val="19"/>
            </w:numPr>
            <w:ind w:left="360" w:hanging="360"/>
          </w:pPr>
        </w:pPrChange>
      </w:pPr>
      <w:bookmarkStart w:id="942" w:name="_Toc501533411"/>
      <w:r w:rsidRPr="00077973">
        <w:t>Biểu đồ</w:t>
      </w:r>
      <w:r w:rsidRPr="00745C1E">
        <w:t xml:space="preserve"> tương tác cho use case UC001 – Đăng ký tài kho</w:t>
      </w:r>
      <w:r w:rsidRPr="000368EB">
        <w:t>ả</w:t>
      </w:r>
      <w:r w:rsidRPr="005A3578">
        <w:rPr>
          <w:rPrChange w:id="943" w:author="Nguyễn Trọng Giáp" w:date="2017-12-20T10:38:00Z">
            <w:rPr/>
          </w:rPrChange>
        </w:rPr>
        <w:t>n</w:t>
      </w:r>
      <w:bookmarkEnd w:id="942"/>
    </w:p>
    <w:p w14:paraId="6D6EA0E6" w14:textId="6D7D68EA" w:rsidR="00D33AC3" w:rsidRDefault="00D33AC3" w:rsidP="000467EA">
      <w:pPr>
        <w:keepNext/>
      </w:pPr>
      <w:r>
        <w:rPr>
          <w:noProof/>
        </w:rPr>
        <w:drawing>
          <wp:inline distT="0" distB="0" distL="0" distR="0" wp14:anchorId="0082C62D" wp14:editId="3D03DC71">
            <wp:extent cx="5577840" cy="3438815"/>
            <wp:effectExtent l="0" t="0" r="381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3438815"/>
                    </a:xfrm>
                    <a:prstGeom prst="rect">
                      <a:avLst/>
                    </a:prstGeom>
                    <a:noFill/>
                    <a:ln>
                      <a:noFill/>
                    </a:ln>
                  </pic:spPr>
                </pic:pic>
              </a:graphicData>
            </a:graphic>
          </wp:inline>
        </w:drawing>
      </w:r>
    </w:p>
    <w:p w14:paraId="5A8E21C9" w14:textId="3C296159" w:rsidR="007569A1" w:rsidRDefault="000467EA" w:rsidP="000B51EC">
      <w:pPr>
        <w:pStyle w:val="Caption"/>
      </w:pPr>
      <w:bookmarkStart w:id="944" w:name="_Toc501533495"/>
      <w:r>
        <w:t xml:space="preserve">Hình </w:t>
      </w:r>
      <w:fldSimple w:instr=" SEQ Hình \* ARABIC ">
        <w:r w:rsidR="007917EC">
          <w:rPr>
            <w:noProof/>
          </w:rPr>
          <w:t>27</w:t>
        </w:r>
      </w:fldSimple>
      <w:r>
        <w:t xml:space="preserve">: Biểu đồ tương tác </w:t>
      </w:r>
      <w:r w:rsidR="006616F0">
        <w:t xml:space="preserve">cho </w:t>
      </w:r>
      <w:r>
        <w:t>use case UC001 – Đăng ký tài khoản</w:t>
      </w:r>
      <w:bookmarkEnd w:id="944"/>
    </w:p>
    <w:p w14:paraId="61DBA537" w14:textId="749A327B" w:rsidR="005A1CC3" w:rsidRDefault="005A1CC3" w:rsidP="0059127F">
      <w:pPr>
        <w:pStyle w:val="ListParagraph"/>
        <w:numPr>
          <w:ilvl w:val="0"/>
          <w:numId w:val="22"/>
        </w:numPr>
      </w:pPr>
      <w:r>
        <w:t xml:space="preserve">Lớp biên: </w:t>
      </w:r>
      <w:r w:rsidRPr="005A1CC3">
        <w:rPr>
          <w:i/>
        </w:rPr>
        <w:t>RegisterView</w:t>
      </w:r>
    </w:p>
    <w:p w14:paraId="791BF9D4" w14:textId="37653759" w:rsidR="005A1CC3" w:rsidRDefault="005A1CC3" w:rsidP="0059127F">
      <w:pPr>
        <w:pStyle w:val="ListParagraph"/>
        <w:numPr>
          <w:ilvl w:val="0"/>
          <w:numId w:val="22"/>
        </w:numPr>
      </w:pPr>
      <w:r>
        <w:t xml:space="preserve">Lớp điều khiển: </w:t>
      </w:r>
      <w:r w:rsidRPr="005A1CC3">
        <w:rPr>
          <w:i/>
        </w:rPr>
        <w:t>RegisterPresenter, UserManager, UserController</w:t>
      </w:r>
    </w:p>
    <w:p w14:paraId="79F4DAC9" w14:textId="48DF9D20" w:rsidR="00721B29" w:rsidRPr="005206F0" w:rsidRDefault="005A1CC3" w:rsidP="0059127F">
      <w:pPr>
        <w:pStyle w:val="ListParagraph"/>
        <w:numPr>
          <w:ilvl w:val="0"/>
          <w:numId w:val="22"/>
        </w:numPr>
      </w:pPr>
      <w:r>
        <w:t xml:space="preserve">Lớp thực thể: </w:t>
      </w:r>
      <w:r w:rsidRPr="005A1CC3">
        <w:rPr>
          <w:i/>
        </w:rPr>
        <w:t xml:space="preserve">User </w:t>
      </w:r>
    </w:p>
    <w:p w14:paraId="42299F9B" w14:textId="7B1022BF" w:rsidR="006616F0" w:rsidRDefault="00A508CB">
      <w:pPr>
        <w:pStyle w:val="Heading3"/>
        <w:pPrChange w:id="945" w:author="Nguyễn Trọng Giáp" w:date="2017-12-20T10:38:00Z">
          <w:pPr>
            <w:pStyle w:val="ListParagraph"/>
            <w:numPr>
              <w:numId w:val="19"/>
            </w:numPr>
            <w:ind w:left="360" w:hanging="360"/>
          </w:pPr>
        </w:pPrChange>
      </w:pPr>
      <w:bookmarkStart w:id="946" w:name="_Toc501533412"/>
      <w:r>
        <w:lastRenderedPageBreak/>
        <w:t>Biểu đồ tương tác cho use case UC002 – Đăng nhập.</w:t>
      </w:r>
      <w:bookmarkEnd w:id="946"/>
    </w:p>
    <w:p w14:paraId="10BACAF0" w14:textId="493E9041" w:rsidR="00D33AC3" w:rsidRDefault="00D33AC3" w:rsidP="006616F0">
      <w:pPr>
        <w:keepNext/>
      </w:pPr>
      <w:r>
        <w:rPr>
          <w:noProof/>
        </w:rPr>
        <w:drawing>
          <wp:inline distT="0" distB="0" distL="0" distR="0" wp14:anchorId="46085F51" wp14:editId="6B7081E3">
            <wp:extent cx="5577840" cy="296195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2961955"/>
                    </a:xfrm>
                    <a:prstGeom prst="rect">
                      <a:avLst/>
                    </a:prstGeom>
                    <a:noFill/>
                    <a:ln>
                      <a:noFill/>
                    </a:ln>
                  </pic:spPr>
                </pic:pic>
              </a:graphicData>
            </a:graphic>
          </wp:inline>
        </w:drawing>
      </w:r>
    </w:p>
    <w:p w14:paraId="4B51D83D" w14:textId="228B0193" w:rsidR="005206F0" w:rsidRDefault="006616F0" w:rsidP="000B51EC">
      <w:pPr>
        <w:pStyle w:val="Caption"/>
      </w:pPr>
      <w:bookmarkStart w:id="947" w:name="_Toc501533496"/>
      <w:r>
        <w:t xml:space="preserve">Hình </w:t>
      </w:r>
      <w:fldSimple w:instr=" SEQ Hình \* ARABIC ">
        <w:r w:rsidR="007917EC">
          <w:rPr>
            <w:noProof/>
          </w:rPr>
          <w:t>28</w:t>
        </w:r>
      </w:fldSimple>
      <w:r>
        <w:t>: Biểu đồ tương tác cho use case UC002 – Đăng nhập</w:t>
      </w:r>
      <w:bookmarkEnd w:id="947"/>
    </w:p>
    <w:p w14:paraId="4742AD51" w14:textId="5C2D54A5" w:rsidR="000C68D0" w:rsidRDefault="000C68D0" w:rsidP="0059127F">
      <w:pPr>
        <w:pStyle w:val="ListParagraph"/>
        <w:numPr>
          <w:ilvl w:val="0"/>
          <w:numId w:val="22"/>
        </w:numPr>
      </w:pPr>
      <w:r>
        <w:t xml:space="preserve">Lớp biên: </w:t>
      </w:r>
      <w:r>
        <w:rPr>
          <w:i/>
        </w:rPr>
        <w:t>Login</w:t>
      </w:r>
      <w:r w:rsidRPr="005A1CC3">
        <w:rPr>
          <w:i/>
        </w:rPr>
        <w:t>View</w:t>
      </w:r>
    </w:p>
    <w:p w14:paraId="63FFCC73" w14:textId="65E5916A" w:rsidR="000C68D0" w:rsidRDefault="000C68D0" w:rsidP="0059127F">
      <w:pPr>
        <w:pStyle w:val="ListParagraph"/>
        <w:numPr>
          <w:ilvl w:val="0"/>
          <w:numId w:val="22"/>
        </w:numPr>
      </w:pPr>
      <w:r>
        <w:t xml:space="preserve">Lớp điều khiển: </w:t>
      </w:r>
      <w:r>
        <w:rPr>
          <w:i/>
        </w:rPr>
        <w:t>Login</w:t>
      </w:r>
      <w:r w:rsidRPr="005A1CC3">
        <w:rPr>
          <w:i/>
        </w:rPr>
        <w:t>Presenter, UserManager, UserController</w:t>
      </w:r>
    </w:p>
    <w:p w14:paraId="02CB7BDC" w14:textId="2B41D3D1" w:rsidR="00721B29" w:rsidRPr="000C68D0" w:rsidRDefault="000C68D0" w:rsidP="0059127F">
      <w:pPr>
        <w:pStyle w:val="ListParagraph"/>
        <w:numPr>
          <w:ilvl w:val="0"/>
          <w:numId w:val="22"/>
        </w:numPr>
      </w:pPr>
      <w:r>
        <w:t xml:space="preserve">Lớp thực thể: </w:t>
      </w:r>
      <w:r w:rsidRPr="005A1CC3">
        <w:rPr>
          <w:i/>
        </w:rPr>
        <w:t xml:space="preserve">User </w:t>
      </w:r>
    </w:p>
    <w:p w14:paraId="2738A0D1" w14:textId="624B809A" w:rsidR="006616F0" w:rsidRDefault="00092599">
      <w:pPr>
        <w:pStyle w:val="Heading3"/>
        <w:pPrChange w:id="948" w:author="Nguyễn Trọng Giáp" w:date="2017-12-20T10:38:00Z">
          <w:pPr>
            <w:pStyle w:val="ListParagraph"/>
            <w:numPr>
              <w:numId w:val="19"/>
            </w:numPr>
            <w:ind w:left="360" w:hanging="360"/>
          </w:pPr>
        </w:pPrChange>
      </w:pPr>
      <w:bookmarkStart w:id="949" w:name="_Toc501533413"/>
      <w:r>
        <w:t>Biểu đồ tương tác cho use case UC003 – Tìm kiếm dịch vụ.</w:t>
      </w:r>
      <w:bookmarkEnd w:id="949"/>
    </w:p>
    <w:p w14:paraId="45B0F300" w14:textId="3A9B5594" w:rsidR="00D33AC3" w:rsidRDefault="00D33AC3" w:rsidP="006616F0">
      <w:pPr>
        <w:keepNext/>
      </w:pPr>
      <w:r>
        <w:rPr>
          <w:noProof/>
        </w:rPr>
        <w:drawing>
          <wp:inline distT="0" distB="0" distL="0" distR="0" wp14:anchorId="2F2867F3" wp14:editId="38D08F2E">
            <wp:extent cx="5577840" cy="2400193"/>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00193"/>
                    </a:xfrm>
                    <a:prstGeom prst="rect">
                      <a:avLst/>
                    </a:prstGeom>
                    <a:noFill/>
                    <a:ln>
                      <a:noFill/>
                    </a:ln>
                  </pic:spPr>
                </pic:pic>
              </a:graphicData>
            </a:graphic>
          </wp:inline>
        </w:drawing>
      </w:r>
    </w:p>
    <w:p w14:paraId="056E8D50" w14:textId="27A41E39" w:rsidR="00E12B3D" w:rsidRDefault="006616F0" w:rsidP="000B51EC">
      <w:pPr>
        <w:pStyle w:val="Caption"/>
      </w:pPr>
      <w:bookmarkStart w:id="950" w:name="_Toc501533497"/>
      <w:r>
        <w:t xml:space="preserve">Hình </w:t>
      </w:r>
      <w:fldSimple w:instr=" SEQ Hình \* ARABIC ">
        <w:r w:rsidR="007917EC">
          <w:rPr>
            <w:noProof/>
          </w:rPr>
          <w:t>29</w:t>
        </w:r>
      </w:fldSimple>
      <w:r>
        <w:t>: Biểu đồ tương tác cho use case UC003 – Tìm kiếm dịch vụ</w:t>
      </w:r>
      <w:bookmarkEnd w:id="950"/>
    </w:p>
    <w:p w14:paraId="3B292C70" w14:textId="41913064" w:rsidR="00721B29" w:rsidRDefault="00721B29" w:rsidP="0059127F">
      <w:pPr>
        <w:pStyle w:val="ListParagraph"/>
        <w:numPr>
          <w:ilvl w:val="0"/>
          <w:numId w:val="22"/>
        </w:numPr>
      </w:pPr>
      <w:r>
        <w:t xml:space="preserve">Lớp biên: </w:t>
      </w:r>
      <w:r w:rsidR="00032287">
        <w:rPr>
          <w:i/>
        </w:rPr>
        <w:t>Search</w:t>
      </w:r>
      <w:r w:rsidRPr="00032287">
        <w:rPr>
          <w:i/>
        </w:rPr>
        <w:t>View</w:t>
      </w:r>
    </w:p>
    <w:p w14:paraId="359A92B0" w14:textId="766CA69C" w:rsidR="00721B29" w:rsidRDefault="00721B29" w:rsidP="0059127F">
      <w:pPr>
        <w:pStyle w:val="ListParagraph"/>
        <w:numPr>
          <w:ilvl w:val="0"/>
          <w:numId w:val="22"/>
        </w:numPr>
      </w:pPr>
      <w:r>
        <w:t xml:space="preserve">Lớp điều khiển: </w:t>
      </w:r>
      <w:r w:rsidR="00032287">
        <w:rPr>
          <w:i/>
        </w:rPr>
        <w:t>Search</w:t>
      </w:r>
      <w:r w:rsidRPr="005A1CC3">
        <w:rPr>
          <w:i/>
        </w:rPr>
        <w:t xml:space="preserve">Presenter, </w:t>
      </w:r>
      <w:r w:rsidR="00032287">
        <w:rPr>
          <w:i/>
        </w:rPr>
        <w:t>Service</w:t>
      </w:r>
      <w:r w:rsidRPr="005A1CC3">
        <w:rPr>
          <w:i/>
        </w:rPr>
        <w:t xml:space="preserve">Manager, </w:t>
      </w:r>
      <w:r w:rsidR="00032287">
        <w:rPr>
          <w:i/>
        </w:rPr>
        <w:t>Service</w:t>
      </w:r>
      <w:r w:rsidRPr="005A1CC3">
        <w:rPr>
          <w:i/>
        </w:rPr>
        <w:t>Controller</w:t>
      </w:r>
    </w:p>
    <w:p w14:paraId="37F4B71E" w14:textId="09D60D66" w:rsidR="00721B29" w:rsidRPr="00721B29" w:rsidRDefault="00721B29" w:rsidP="0059127F">
      <w:pPr>
        <w:pStyle w:val="ListParagraph"/>
        <w:numPr>
          <w:ilvl w:val="0"/>
          <w:numId w:val="22"/>
        </w:numPr>
      </w:pPr>
      <w:r>
        <w:t xml:space="preserve">Lớp thực thể: </w:t>
      </w:r>
      <w:r w:rsidR="00032287">
        <w:rPr>
          <w:i/>
        </w:rPr>
        <w:t>Service</w:t>
      </w:r>
      <w:r w:rsidRPr="005A1CC3">
        <w:rPr>
          <w:i/>
        </w:rPr>
        <w:t xml:space="preserve"> </w:t>
      </w:r>
    </w:p>
    <w:p w14:paraId="4F203CDC" w14:textId="4A39C191" w:rsidR="00092599" w:rsidRDefault="00092599">
      <w:pPr>
        <w:pStyle w:val="Heading3"/>
        <w:pPrChange w:id="951" w:author="Nguyễn Trọng Giáp" w:date="2017-12-20T10:38:00Z">
          <w:pPr>
            <w:pStyle w:val="ListParagraph"/>
            <w:numPr>
              <w:numId w:val="19"/>
            </w:numPr>
            <w:ind w:left="360" w:hanging="360"/>
          </w:pPr>
        </w:pPrChange>
      </w:pPr>
      <w:bookmarkStart w:id="952" w:name="_Toc501533414"/>
      <w:r>
        <w:lastRenderedPageBreak/>
        <w:t>Biểu đồ tương tác cho use case UC004 – Thêm dịch vụ.</w:t>
      </w:r>
      <w:bookmarkEnd w:id="952"/>
    </w:p>
    <w:p w14:paraId="3F4077DF" w14:textId="1F226469" w:rsidR="00D33AC3" w:rsidRDefault="00D33AC3" w:rsidP="000C68D0">
      <w:pPr>
        <w:keepNext/>
      </w:pPr>
      <w:r>
        <w:rPr>
          <w:noProof/>
        </w:rPr>
        <w:drawing>
          <wp:inline distT="0" distB="0" distL="0" distR="0" wp14:anchorId="754B8CBC" wp14:editId="12AFF182">
            <wp:extent cx="5577840" cy="248244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482445"/>
                    </a:xfrm>
                    <a:prstGeom prst="rect">
                      <a:avLst/>
                    </a:prstGeom>
                    <a:noFill/>
                    <a:ln>
                      <a:noFill/>
                    </a:ln>
                  </pic:spPr>
                </pic:pic>
              </a:graphicData>
            </a:graphic>
          </wp:inline>
        </w:drawing>
      </w:r>
    </w:p>
    <w:p w14:paraId="24C3A9B9" w14:textId="499841F7" w:rsidR="00E12B3D" w:rsidRDefault="000C68D0" w:rsidP="000B51EC">
      <w:pPr>
        <w:pStyle w:val="Caption"/>
      </w:pPr>
      <w:bookmarkStart w:id="953" w:name="_Toc501533498"/>
      <w:r>
        <w:t xml:space="preserve">Hình </w:t>
      </w:r>
      <w:fldSimple w:instr=" SEQ Hình \* ARABIC ">
        <w:r w:rsidR="007917EC">
          <w:rPr>
            <w:noProof/>
          </w:rPr>
          <w:t>30</w:t>
        </w:r>
      </w:fldSimple>
      <w:r>
        <w:t>: Biểu đồ tương tác cho use case UC004 – Thêm dịch vụ</w:t>
      </w:r>
      <w:bookmarkEnd w:id="953"/>
    </w:p>
    <w:p w14:paraId="234F6F22" w14:textId="77A11F1D" w:rsidR="00F45F59" w:rsidRDefault="00F45F59" w:rsidP="0059127F">
      <w:pPr>
        <w:pStyle w:val="ListParagraph"/>
        <w:numPr>
          <w:ilvl w:val="0"/>
          <w:numId w:val="22"/>
        </w:numPr>
      </w:pPr>
      <w:r>
        <w:t xml:space="preserve">Lớp biên: </w:t>
      </w:r>
      <w:r>
        <w:rPr>
          <w:i/>
        </w:rPr>
        <w:t>ServiceCreator</w:t>
      </w:r>
      <w:r w:rsidRPr="00032287">
        <w:rPr>
          <w:i/>
        </w:rPr>
        <w:t>View</w:t>
      </w:r>
    </w:p>
    <w:p w14:paraId="39671E61" w14:textId="32BD997E" w:rsidR="00F45F59" w:rsidRDefault="00F45F59" w:rsidP="0059127F">
      <w:pPr>
        <w:pStyle w:val="ListParagraph"/>
        <w:numPr>
          <w:ilvl w:val="0"/>
          <w:numId w:val="22"/>
        </w:numPr>
      </w:pPr>
      <w:r>
        <w:t xml:space="preserve">Lớp điều khiển: </w:t>
      </w:r>
      <w:r>
        <w:rPr>
          <w:i/>
        </w:rPr>
        <w:t>ServiceCreator</w:t>
      </w:r>
      <w:r w:rsidRPr="005A1CC3">
        <w:rPr>
          <w:i/>
        </w:rPr>
        <w:t xml:space="preserve">Presenter, </w:t>
      </w:r>
      <w:r>
        <w:rPr>
          <w:i/>
        </w:rPr>
        <w:t>Service</w:t>
      </w:r>
      <w:r w:rsidRPr="005A1CC3">
        <w:rPr>
          <w:i/>
        </w:rPr>
        <w:t xml:space="preserve">Manager, </w:t>
      </w:r>
      <w:r>
        <w:rPr>
          <w:i/>
        </w:rPr>
        <w:t>Service</w:t>
      </w:r>
      <w:r w:rsidRPr="005A1CC3">
        <w:rPr>
          <w:i/>
        </w:rPr>
        <w:t>Controller</w:t>
      </w:r>
    </w:p>
    <w:p w14:paraId="1F41987F" w14:textId="3F442A1D" w:rsidR="00F45F59" w:rsidRPr="00F45F59" w:rsidRDefault="00F45F59" w:rsidP="0059127F">
      <w:pPr>
        <w:pStyle w:val="ListParagraph"/>
        <w:numPr>
          <w:ilvl w:val="0"/>
          <w:numId w:val="22"/>
        </w:numPr>
      </w:pPr>
      <w:r>
        <w:t xml:space="preserve">Lớp thực thể: </w:t>
      </w:r>
      <w:r>
        <w:rPr>
          <w:i/>
        </w:rPr>
        <w:t>Service</w:t>
      </w:r>
      <w:r w:rsidRPr="005A1CC3">
        <w:rPr>
          <w:i/>
        </w:rPr>
        <w:t xml:space="preserve"> </w:t>
      </w:r>
    </w:p>
    <w:p w14:paraId="1C4615F0" w14:textId="42E33F17" w:rsidR="00092599" w:rsidRDefault="00092599">
      <w:pPr>
        <w:pStyle w:val="Heading3"/>
        <w:pPrChange w:id="954" w:author="Nguyễn Trọng Giáp" w:date="2017-12-20T10:38:00Z">
          <w:pPr>
            <w:pStyle w:val="ListParagraph"/>
            <w:numPr>
              <w:numId w:val="19"/>
            </w:numPr>
            <w:ind w:left="360" w:hanging="360"/>
          </w:pPr>
        </w:pPrChange>
      </w:pPr>
      <w:bookmarkStart w:id="955" w:name="_Toc501533415"/>
      <w:r>
        <w:t>Biểu đồ tương tác cho use case UC005 – Khóa người dùng.</w:t>
      </w:r>
      <w:bookmarkEnd w:id="955"/>
    </w:p>
    <w:p w14:paraId="2C0E50FE" w14:textId="1DDCD608" w:rsidR="00910186" w:rsidRDefault="00910186" w:rsidP="000C68D0">
      <w:pPr>
        <w:keepNext/>
      </w:pPr>
      <w:r>
        <w:rPr>
          <w:noProof/>
        </w:rPr>
        <w:drawing>
          <wp:inline distT="0" distB="0" distL="0" distR="0" wp14:anchorId="3627E68D" wp14:editId="1BD0204D">
            <wp:extent cx="5577840" cy="267001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2670013"/>
                    </a:xfrm>
                    <a:prstGeom prst="rect">
                      <a:avLst/>
                    </a:prstGeom>
                    <a:noFill/>
                    <a:ln>
                      <a:noFill/>
                    </a:ln>
                  </pic:spPr>
                </pic:pic>
              </a:graphicData>
            </a:graphic>
          </wp:inline>
        </w:drawing>
      </w:r>
    </w:p>
    <w:p w14:paraId="22F81AD1" w14:textId="669265BF" w:rsidR="006616F0" w:rsidRDefault="000C68D0" w:rsidP="000B51EC">
      <w:pPr>
        <w:pStyle w:val="Caption"/>
      </w:pPr>
      <w:bookmarkStart w:id="956" w:name="_Toc501533499"/>
      <w:r>
        <w:t xml:space="preserve">Hình </w:t>
      </w:r>
      <w:fldSimple w:instr=" SEQ Hình \* ARABIC ">
        <w:r w:rsidR="007917EC">
          <w:rPr>
            <w:noProof/>
          </w:rPr>
          <w:t>31</w:t>
        </w:r>
      </w:fldSimple>
      <w:r>
        <w:t>: Biểu đồ tương tác cho use case UC005 – Khóa người dùng</w:t>
      </w:r>
      <w:bookmarkEnd w:id="956"/>
    </w:p>
    <w:p w14:paraId="6AF42879" w14:textId="3B82159A" w:rsidR="00C72930" w:rsidRDefault="00C72930" w:rsidP="0059127F">
      <w:pPr>
        <w:pStyle w:val="ListParagraph"/>
        <w:numPr>
          <w:ilvl w:val="0"/>
          <w:numId w:val="22"/>
        </w:numPr>
      </w:pPr>
      <w:r>
        <w:t xml:space="preserve">Lớp biên: </w:t>
      </w:r>
      <w:r>
        <w:rPr>
          <w:i/>
        </w:rPr>
        <w:t>UserDetails</w:t>
      </w:r>
      <w:r w:rsidRPr="00032287">
        <w:rPr>
          <w:i/>
        </w:rPr>
        <w:t>View</w:t>
      </w:r>
    </w:p>
    <w:p w14:paraId="33C18B37" w14:textId="2F0B5F3B" w:rsidR="00C72930" w:rsidRDefault="00C72930" w:rsidP="0059127F">
      <w:pPr>
        <w:pStyle w:val="ListParagraph"/>
        <w:numPr>
          <w:ilvl w:val="0"/>
          <w:numId w:val="22"/>
        </w:numPr>
      </w:pPr>
      <w:r>
        <w:t xml:space="preserve">Lớp điều khiển: </w:t>
      </w:r>
      <w:r>
        <w:rPr>
          <w:i/>
        </w:rPr>
        <w:t>UserDetails</w:t>
      </w:r>
      <w:r w:rsidRPr="005A1CC3">
        <w:rPr>
          <w:i/>
        </w:rPr>
        <w:t xml:space="preserve">Presenter, </w:t>
      </w:r>
      <w:r>
        <w:rPr>
          <w:i/>
        </w:rPr>
        <w:t>User</w:t>
      </w:r>
      <w:r w:rsidRPr="005A1CC3">
        <w:rPr>
          <w:i/>
        </w:rPr>
        <w:t xml:space="preserve">Manager, </w:t>
      </w:r>
      <w:r>
        <w:rPr>
          <w:i/>
        </w:rPr>
        <w:t>User</w:t>
      </w:r>
      <w:r w:rsidRPr="005A1CC3">
        <w:rPr>
          <w:i/>
        </w:rPr>
        <w:t>Controller</w:t>
      </w:r>
    </w:p>
    <w:p w14:paraId="721213DF" w14:textId="5FAEAC4A" w:rsidR="00C72930" w:rsidRPr="00C72930" w:rsidRDefault="00C72930" w:rsidP="0059127F">
      <w:pPr>
        <w:pStyle w:val="ListParagraph"/>
        <w:numPr>
          <w:ilvl w:val="0"/>
          <w:numId w:val="22"/>
        </w:numPr>
      </w:pPr>
      <w:r>
        <w:t xml:space="preserve">Lớp thực thể: </w:t>
      </w:r>
      <w:r w:rsidR="00BB0E26">
        <w:rPr>
          <w:i/>
        </w:rPr>
        <w:t>User</w:t>
      </w:r>
    </w:p>
    <w:p w14:paraId="515BB5F2" w14:textId="27518A8A" w:rsidR="000C68D0" w:rsidRDefault="00092599">
      <w:pPr>
        <w:pStyle w:val="Heading3"/>
        <w:pPrChange w:id="957" w:author="Nguyễn Trọng Giáp" w:date="2017-12-20T10:38:00Z">
          <w:pPr>
            <w:pStyle w:val="ListParagraph"/>
            <w:numPr>
              <w:numId w:val="19"/>
            </w:numPr>
            <w:ind w:left="360" w:hanging="360"/>
          </w:pPr>
        </w:pPrChange>
      </w:pPr>
      <w:bookmarkStart w:id="958" w:name="_Toc501533416"/>
      <w:r>
        <w:lastRenderedPageBreak/>
        <w:t>Biểu đồ tương tác cho use case UC006 – Khóa dịch vụ.</w:t>
      </w:r>
      <w:bookmarkEnd w:id="958"/>
    </w:p>
    <w:p w14:paraId="46E63B8F" w14:textId="7FEFCE3E" w:rsidR="00012C60" w:rsidRDefault="00012C60" w:rsidP="000C68D0">
      <w:pPr>
        <w:keepNext/>
      </w:pPr>
      <w:r>
        <w:rPr>
          <w:noProof/>
        </w:rPr>
        <w:drawing>
          <wp:inline distT="0" distB="0" distL="0" distR="0" wp14:anchorId="6C2B902B" wp14:editId="3EE78FBC">
            <wp:extent cx="5577840" cy="2559621"/>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2559621"/>
                    </a:xfrm>
                    <a:prstGeom prst="rect">
                      <a:avLst/>
                    </a:prstGeom>
                    <a:noFill/>
                    <a:ln>
                      <a:noFill/>
                    </a:ln>
                  </pic:spPr>
                </pic:pic>
              </a:graphicData>
            </a:graphic>
          </wp:inline>
        </w:drawing>
      </w:r>
    </w:p>
    <w:p w14:paraId="7C4A8A03" w14:textId="46DAB5DC" w:rsidR="006616F0" w:rsidRDefault="000C68D0" w:rsidP="000B51EC">
      <w:pPr>
        <w:pStyle w:val="Caption"/>
      </w:pPr>
      <w:bookmarkStart w:id="959" w:name="_Toc501533500"/>
      <w:r>
        <w:t xml:space="preserve">Hình </w:t>
      </w:r>
      <w:fldSimple w:instr=" SEQ Hình \* ARABIC ">
        <w:r w:rsidR="007917EC">
          <w:rPr>
            <w:noProof/>
          </w:rPr>
          <w:t>32</w:t>
        </w:r>
      </w:fldSimple>
      <w:r>
        <w:t>: Biểu đồ tương tác cho use case UC006 – Khóa dịch vụ</w:t>
      </w:r>
      <w:bookmarkEnd w:id="959"/>
    </w:p>
    <w:p w14:paraId="504FD457" w14:textId="4AD38167" w:rsidR="00DB5118" w:rsidRDefault="00DB5118" w:rsidP="0059127F">
      <w:pPr>
        <w:pStyle w:val="ListParagraph"/>
        <w:numPr>
          <w:ilvl w:val="0"/>
          <w:numId w:val="22"/>
        </w:numPr>
      </w:pPr>
      <w:r>
        <w:t xml:space="preserve">Lớp biên: </w:t>
      </w:r>
      <w:r>
        <w:rPr>
          <w:i/>
        </w:rPr>
        <w:t>ServiceDetails</w:t>
      </w:r>
      <w:r w:rsidRPr="00032287">
        <w:rPr>
          <w:i/>
        </w:rPr>
        <w:t>View</w:t>
      </w:r>
    </w:p>
    <w:p w14:paraId="2191DD42" w14:textId="706DF08B" w:rsidR="00DB5118" w:rsidRDefault="00DB5118" w:rsidP="0059127F">
      <w:pPr>
        <w:pStyle w:val="ListParagraph"/>
        <w:numPr>
          <w:ilvl w:val="0"/>
          <w:numId w:val="22"/>
        </w:numPr>
      </w:pPr>
      <w:r>
        <w:t xml:space="preserve">Lớp điều khiển: </w:t>
      </w:r>
      <w:r>
        <w:rPr>
          <w:i/>
        </w:rPr>
        <w:t>ServiceDetails</w:t>
      </w:r>
      <w:r w:rsidRPr="005A1CC3">
        <w:rPr>
          <w:i/>
        </w:rPr>
        <w:t xml:space="preserve">Presenter, </w:t>
      </w:r>
      <w:r>
        <w:rPr>
          <w:i/>
        </w:rPr>
        <w:t>Service</w:t>
      </w:r>
      <w:r w:rsidRPr="005A1CC3">
        <w:rPr>
          <w:i/>
        </w:rPr>
        <w:t xml:space="preserve">Manager, </w:t>
      </w:r>
      <w:r>
        <w:rPr>
          <w:i/>
        </w:rPr>
        <w:t>Service</w:t>
      </w:r>
      <w:r w:rsidRPr="005A1CC3">
        <w:rPr>
          <w:i/>
        </w:rPr>
        <w:t>Controller</w:t>
      </w:r>
    </w:p>
    <w:p w14:paraId="0A49AF03" w14:textId="22B7F0B8" w:rsidR="00DB5118" w:rsidRPr="00DB5118" w:rsidRDefault="00DB5118" w:rsidP="0059127F">
      <w:pPr>
        <w:pStyle w:val="ListParagraph"/>
        <w:numPr>
          <w:ilvl w:val="0"/>
          <w:numId w:val="22"/>
        </w:numPr>
      </w:pPr>
      <w:r>
        <w:t xml:space="preserve">Lớp thực thể: </w:t>
      </w:r>
      <w:r>
        <w:rPr>
          <w:i/>
        </w:rPr>
        <w:t>Service</w:t>
      </w:r>
      <w:r w:rsidRPr="005A1CC3">
        <w:rPr>
          <w:i/>
        </w:rPr>
        <w:t xml:space="preserve"> </w:t>
      </w:r>
    </w:p>
    <w:p w14:paraId="636DB796" w14:textId="21BD80A1" w:rsidR="00D21BB5" w:rsidRPr="0020730B" w:rsidRDefault="00D21BB5">
      <w:pPr>
        <w:pStyle w:val="Heading2"/>
        <w:rPr>
          <w:rFonts w:cs="Times New Roman"/>
        </w:rPr>
        <w:pPrChange w:id="960" w:author="Nguyen Nhat Hai" w:date="2017-12-19T10:08:00Z">
          <w:pPr>
            <w:pStyle w:val="Heading3"/>
          </w:pPr>
        </w:pPrChange>
      </w:pPr>
      <w:bookmarkStart w:id="961" w:name="_Toc501533417"/>
      <w:r w:rsidRPr="00795C31">
        <w:rPr>
          <w:rFonts w:cs="Times New Roman"/>
          <w:color w:val="auto"/>
          <w:rPrChange w:id="962" w:author="Nguyen Nhat Hai" w:date="2017-12-19T10:08:00Z">
            <w:rPr>
              <w:rFonts w:cs="Times New Roman"/>
            </w:rPr>
          </w:rPrChange>
        </w:rPr>
        <w:t xml:space="preserve">Biểu đồ </w:t>
      </w:r>
      <w:del w:id="963" w:author="Nguyen Nhat Hai" w:date="2017-12-19T10:08:00Z">
        <w:r w:rsidRPr="00795C31" w:rsidDel="00795C31">
          <w:rPr>
            <w:rFonts w:cs="Times New Roman"/>
            <w:color w:val="auto"/>
            <w:rPrChange w:id="964" w:author="Nguyen Nhat Hai" w:date="2017-12-19T10:08:00Z">
              <w:rPr>
                <w:rFonts w:cs="Times New Roman"/>
              </w:rPr>
            </w:rPrChange>
          </w:rPr>
          <w:delText>lớp phân tích</w:delText>
        </w:r>
      </w:del>
      <w:ins w:id="965" w:author="Nguyen Nhat Hai" w:date="2017-12-19T10:08:00Z">
        <w:r w:rsidR="00795C31">
          <w:rPr>
            <w:rFonts w:cs="Times New Roman"/>
            <w:color w:val="auto"/>
          </w:rPr>
          <w:t>cấu trúc – (</w:t>
        </w:r>
      </w:ins>
      <w:ins w:id="966" w:author="Nguyen Nhat Hai" w:date="2017-12-19T10:09:00Z">
        <w:r w:rsidR="0002345C">
          <w:rPr>
            <w:rFonts w:cs="Times New Roman"/>
            <w:color w:val="auto"/>
          </w:rPr>
          <w:t>package/</w:t>
        </w:r>
        <w:r w:rsidR="0020730B">
          <w:rPr>
            <w:rFonts w:cs="Times New Roman"/>
            <w:color w:val="auto"/>
          </w:rPr>
          <w:t xml:space="preserve">component </w:t>
        </w:r>
      </w:ins>
      <w:ins w:id="967" w:author="Nguyen Nhat Hai" w:date="2017-12-19T10:23:00Z">
        <w:r w:rsidR="0020730B">
          <w:rPr>
            <w:rFonts w:cs="Times New Roman"/>
            <w:color w:val="auto"/>
          </w:rPr>
          <w:t>diagram</w:t>
        </w:r>
      </w:ins>
      <w:ins w:id="968" w:author="Nguyen Nhat Hai" w:date="2017-12-19T10:09:00Z">
        <w:r w:rsidR="00795C31">
          <w:rPr>
            <w:rFonts w:cs="Times New Roman"/>
            <w:color w:val="auto"/>
          </w:rPr>
          <w:t>)</w:t>
        </w:r>
      </w:ins>
      <w:bookmarkEnd w:id="961"/>
    </w:p>
    <w:p w14:paraId="1AEC66AC" w14:textId="0615AA8E" w:rsidR="007027C0" w:rsidRDefault="00EC640F" w:rsidP="00EC640F">
      <w:r>
        <w:t>Với client trong h</w:t>
      </w:r>
      <w:r w:rsidR="007027C0">
        <w:t>ệ thống được chi làm 6 package như sau:</w:t>
      </w:r>
    </w:p>
    <w:p w14:paraId="1F58B413" w14:textId="706BA0E8" w:rsidR="008E7898" w:rsidRDefault="008E7898" w:rsidP="00EC640F">
      <w:pPr>
        <w:keepNext/>
      </w:pPr>
      <w:r>
        <w:rPr>
          <w:noProof/>
        </w:rPr>
        <w:drawing>
          <wp:inline distT="0" distB="0" distL="0" distR="0" wp14:anchorId="538B3006" wp14:editId="531C49F0">
            <wp:extent cx="5577840" cy="328447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284472"/>
                    </a:xfrm>
                    <a:prstGeom prst="rect">
                      <a:avLst/>
                    </a:prstGeom>
                    <a:noFill/>
                    <a:ln>
                      <a:noFill/>
                    </a:ln>
                  </pic:spPr>
                </pic:pic>
              </a:graphicData>
            </a:graphic>
          </wp:inline>
        </w:drawing>
      </w:r>
    </w:p>
    <w:p w14:paraId="64C98C54" w14:textId="31792D00" w:rsidR="007027C0" w:rsidRDefault="00EC640F" w:rsidP="000B51EC">
      <w:pPr>
        <w:pStyle w:val="Caption"/>
      </w:pPr>
      <w:bookmarkStart w:id="969" w:name="_Toc501533501"/>
      <w:r>
        <w:t xml:space="preserve">Hình </w:t>
      </w:r>
      <w:fldSimple w:instr=" SEQ Hình \* ARABIC ">
        <w:r w:rsidR="007917EC">
          <w:rPr>
            <w:noProof/>
          </w:rPr>
          <w:t>33</w:t>
        </w:r>
      </w:fldSimple>
      <w:r>
        <w:t>: Biểu đồ các package của client trong hệ thống</w:t>
      </w:r>
      <w:bookmarkEnd w:id="969"/>
    </w:p>
    <w:p w14:paraId="35219ABE" w14:textId="77777777" w:rsidR="00EC640F" w:rsidRDefault="00EC640F" w:rsidP="007027C0"/>
    <w:p w14:paraId="492A0C87" w14:textId="756B62A0" w:rsidR="000A5AEF" w:rsidRDefault="001F6303" w:rsidP="007027C0">
      <w:r>
        <w:t xml:space="preserve">Trong client, package </w:t>
      </w:r>
      <w:r w:rsidR="00067222">
        <w:rPr>
          <w:i/>
        </w:rPr>
        <w:t>Main</w:t>
      </w:r>
      <w:r>
        <w:rPr>
          <w:i/>
        </w:rPr>
        <w:t xml:space="preserve"> </w:t>
      </w:r>
      <w:r>
        <w:t>chứa các package con được phân theo loại người dùng và chức năng của chúng.</w:t>
      </w:r>
    </w:p>
    <w:p w14:paraId="3EF8CCA8" w14:textId="77777777" w:rsidR="001072FC" w:rsidRDefault="001F6303" w:rsidP="001072FC">
      <w:pPr>
        <w:keepNext/>
      </w:pPr>
      <w:r>
        <w:rPr>
          <w:noProof/>
        </w:rPr>
        <w:drawing>
          <wp:inline distT="0" distB="0" distL="0" distR="0" wp14:anchorId="62BC21C5" wp14:editId="4981B9BF">
            <wp:extent cx="5577840" cy="503249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5032494"/>
                    </a:xfrm>
                    <a:prstGeom prst="rect">
                      <a:avLst/>
                    </a:prstGeom>
                    <a:noFill/>
                    <a:ln>
                      <a:noFill/>
                    </a:ln>
                  </pic:spPr>
                </pic:pic>
              </a:graphicData>
            </a:graphic>
          </wp:inline>
        </w:drawing>
      </w:r>
    </w:p>
    <w:p w14:paraId="1318770C" w14:textId="36F3FA0A" w:rsidR="00E6504B" w:rsidRDefault="001072FC" w:rsidP="000B51EC">
      <w:pPr>
        <w:pStyle w:val="Caption"/>
      </w:pPr>
      <w:bookmarkStart w:id="970" w:name="_Toc501533502"/>
      <w:r>
        <w:t xml:space="preserve">Hình </w:t>
      </w:r>
      <w:fldSimple w:instr=" SEQ Hình \* ARABIC ">
        <w:r w:rsidR="007917EC">
          <w:rPr>
            <w:noProof/>
          </w:rPr>
          <w:t>34</w:t>
        </w:r>
      </w:fldSimple>
      <w:r>
        <w:t xml:space="preserve">: </w:t>
      </w:r>
      <w:r w:rsidR="00E6504B">
        <w:t xml:space="preserve">Biểu đồ các package con trong </w:t>
      </w:r>
      <w:r w:rsidR="00152D1E">
        <w:t>S</w:t>
      </w:r>
      <w:r w:rsidR="00E6504B">
        <w:t>ystems package</w:t>
      </w:r>
      <w:bookmarkEnd w:id="970"/>
    </w:p>
    <w:p w14:paraId="7153B85E" w14:textId="77777777" w:rsidR="00C364D7" w:rsidRDefault="00C364D7">
      <w:pPr>
        <w:spacing w:before="0" w:beforeAutospacing="0" w:after="0" w:afterAutospacing="0" w:line="240" w:lineRule="auto"/>
        <w:jc w:val="left"/>
        <w:rPr>
          <w:ins w:id="971" w:author="Nguyễn Trọng Giáp" w:date="2017-12-20T10:13:00Z"/>
          <w:rFonts w:eastAsiaTheme="majorEastAsia" w:cstheme="majorBidi"/>
          <w:b/>
          <w:bCs/>
          <w:color w:val="000000" w:themeColor="text1"/>
          <w:sz w:val="26"/>
          <w:szCs w:val="26"/>
        </w:rPr>
      </w:pPr>
      <w:ins w:id="972" w:author="Nguyễn Trọng Giáp" w:date="2017-12-20T10:13:00Z">
        <w:r>
          <w:br w:type="page"/>
        </w:r>
      </w:ins>
    </w:p>
    <w:p w14:paraId="316549A6" w14:textId="502D34E9" w:rsidR="00C364D7" w:rsidRDefault="002D0D2E" w:rsidP="00C364D7">
      <w:pPr>
        <w:pStyle w:val="Heading2"/>
        <w:rPr>
          <w:ins w:id="973" w:author="Nguyễn Trọng Giáp" w:date="2017-12-20T10:12:00Z"/>
          <w:rFonts w:cs="Times New Roman"/>
          <w:color w:val="auto"/>
        </w:rPr>
      </w:pPr>
      <w:moveFromRangeStart w:id="974" w:author="Nguyễn Trọng Giáp" w:date="2017-12-20T10:12:00Z" w:name="move501528083"/>
      <w:moveFrom w:id="975" w:author="Nguyễn Trọng Giáp" w:date="2017-12-20T10:12:00Z">
        <w:r w:rsidDel="00C364D7">
          <w:lastRenderedPageBreak/>
          <w:t xml:space="preserve">Sau đây </w:t>
        </w:r>
        <w:r w:rsidR="00F34CD2" w:rsidDel="00C364D7">
          <w:t>em</w:t>
        </w:r>
        <w:r w:rsidDel="00C364D7">
          <w:t xml:space="preserve"> xin t</w:t>
        </w:r>
        <w:r w:rsidRPr="002D0D2E" w:rsidDel="00C364D7">
          <w:t>rình bày biểu đồ lớp phân tích gộp 1 số use case liên quan tới nhau</w:t>
        </w:r>
        <w:r w:rsidDel="00C364D7">
          <w:t xml:space="preserve"> </w:t>
        </w:r>
        <w:r w:rsidR="001E5778" w:rsidDel="00C364D7">
          <w:t>của</w:t>
        </w:r>
        <w:r w:rsidDel="00C364D7">
          <w:t xml:space="preserve"> các chức năng được nêu ra ở đầu mục.</w:t>
        </w:r>
      </w:moveFrom>
      <w:bookmarkStart w:id="976" w:name="_Toc501533418"/>
      <w:moveFromRangeEnd w:id="974"/>
      <w:ins w:id="977" w:author="Nguyễn Trọng Giáp" w:date="2017-12-20T10:11:00Z">
        <w:r w:rsidR="00C364D7" w:rsidRPr="00175494">
          <w:rPr>
            <w:rFonts w:cs="Times New Roman"/>
            <w:color w:val="auto"/>
          </w:rPr>
          <w:t>Biể</w:t>
        </w:r>
        <w:r w:rsidR="00C364D7" w:rsidRPr="00B76278">
          <w:rPr>
            <w:rFonts w:cs="Times New Roman"/>
            <w:color w:val="auto"/>
          </w:rPr>
          <w:t>u đồ</w:t>
        </w:r>
        <w:r w:rsidR="00C364D7" w:rsidRPr="00077973">
          <w:rPr>
            <w:rFonts w:cs="Times New Roman"/>
            <w:color w:val="auto"/>
          </w:rPr>
          <w:t xml:space="preserve"> </w:t>
        </w:r>
        <w:r w:rsidR="00C364D7" w:rsidRPr="00C364D7">
          <w:rPr>
            <w:rFonts w:cs="Times New Roman"/>
            <w:color w:val="auto"/>
            <w:rPrChange w:id="978" w:author="Nguyễn Trọng Giáp" w:date="2017-12-20T10:12:00Z">
              <w:rPr>
                <w:rFonts w:cs="Times New Roman"/>
              </w:rPr>
            </w:rPrChange>
          </w:rPr>
          <w:t>lớp phân tích</w:t>
        </w:r>
      </w:ins>
      <w:bookmarkEnd w:id="976"/>
    </w:p>
    <w:p w14:paraId="6677CDCB" w14:textId="77777777" w:rsidR="00C364D7" w:rsidDel="00C364D7" w:rsidRDefault="00C364D7" w:rsidP="00C364D7">
      <w:pPr>
        <w:rPr>
          <w:del w:id="979" w:author="Nguyễn Trọng Giáp" w:date="2017-12-20T10:12:00Z"/>
          <w:moveTo w:id="980" w:author="Nguyễn Trọng Giáp" w:date="2017-12-20T10:12:00Z"/>
        </w:rPr>
      </w:pPr>
      <w:moveToRangeStart w:id="981" w:author="Nguyễn Trọng Giáp" w:date="2017-12-20T10:12:00Z" w:name="move501528083"/>
      <w:moveTo w:id="982" w:author="Nguyễn Trọng Giáp" w:date="2017-12-20T10:12:00Z">
        <w:r>
          <w:t>Sau đây em xin t</w:t>
        </w:r>
        <w:r w:rsidRPr="002D0D2E">
          <w:t>rình bày biểu đồ lớp phân tích gộp 1 số use case liên quan tới nhau</w:t>
        </w:r>
        <w:r>
          <w:t xml:space="preserve"> của các chức năng được nêu ra ở đầu mục.</w:t>
        </w:r>
      </w:moveTo>
    </w:p>
    <w:moveToRangeEnd w:id="981"/>
    <w:p w14:paraId="1F636F20" w14:textId="77777777" w:rsidR="00C364D7" w:rsidRPr="00175494" w:rsidRDefault="00C364D7" w:rsidP="00175494"/>
    <w:p w14:paraId="3B370A9D" w14:textId="1F2CAC07" w:rsidR="0012705F" w:rsidRPr="00175494" w:rsidRDefault="0012705F">
      <w:pPr>
        <w:pStyle w:val="Heading3"/>
        <w:pPrChange w:id="983" w:author="Nguyễn Trọng Giáp" w:date="2017-12-20T10:13:00Z">
          <w:pPr>
            <w:pStyle w:val="ListParagraph"/>
            <w:numPr>
              <w:numId w:val="19"/>
            </w:numPr>
            <w:ind w:left="360" w:hanging="360"/>
          </w:pPr>
        </w:pPrChange>
      </w:pPr>
      <w:bookmarkStart w:id="984" w:name="_Toc501533419"/>
      <w:r w:rsidRPr="00175494">
        <w:t>Bi</w:t>
      </w:r>
      <w:r w:rsidRPr="00B76278">
        <w:t>ểu đ</w:t>
      </w:r>
      <w:r w:rsidRPr="00077973">
        <w:t xml:space="preserve">ồ lớp phân tích </w:t>
      </w:r>
      <w:del w:id="985" w:author="Nguyễn Trọng Giáp" w:date="2017-12-20T10:44:00Z">
        <w:r w:rsidRPr="00745C1E" w:rsidDel="00345F2F">
          <w:delText xml:space="preserve">cho </w:delText>
        </w:r>
      </w:del>
      <w:r w:rsidRPr="000368EB">
        <w:t xml:space="preserve">package </w:t>
      </w:r>
      <w:ins w:id="986" w:author="Nguyễn Trọng Giáp" w:date="2017-12-20T10:16:00Z">
        <w:r w:rsidR="00B123EC">
          <w:t>đ</w:t>
        </w:r>
      </w:ins>
      <w:del w:id="987" w:author="Nguyễn Trọng Giáp" w:date="2017-12-20T10:16:00Z">
        <w:r w:rsidRPr="00C364D7" w:rsidDel="00B123EC">
          <w:rPr>
            <w:rPrChange w:id="988" w:author="Nguyễn Trọng Giáp" w:date="2017-12-20T10:12:00Z">
              <w:rPr>
                <w:b/>
                <w:i/>
              </w:rPr>
            </w:rPrChange>
          </w:rPr>
          <w:delText>Đ</w:delText>
        </w:r>
      </w:del>
      <w:r w:rsidRPr="00C364D7">
        <w:rPr>
          <w:rPrChange w:id="989" w:author="Nguyễn Trọng Giáp" w:date="2017-12-20T10:12:00Z">
            <w:rPr>
              <w:b/>
              <w:i/>
            </w:rPr>
          </w:rPrChange>
        </w:rPr>
        <w:t xml:space="preserve">ăng ký </w:t>
      </w:r>
      <w:r w:rsidR="002115FC" w:rsidRPr="00C364D7">
        <w:rPr>
          <w:rPrChange w:id="990" w:author="Nguyễn Trọng Giáp" w:date="2017-12-20T10:12:00Z">
            <w:rPr>
              <w:b/>
              <w:i/>
            </w:rPr>
          </w:rPrChange>
        </w:rPr>
        <w:t>–</w:t>
      </w:r>
      <w:r w:rsidRPr="00C364D7">
        <w:rPr>
          <w:rPrChange w:id="991" w:author="Nguyễn Trọng Giáp" w:date="2017-12-20T10:12:00Z">
            <w:rPr>
              <w:b/>
              <w:i/>
            </w:rPr>
          </w:rPrChange>
        </w:rPr>
        <w:t xml:space="preserve"> Register</w:t>
      </w:r>
      <w:bookmarkEnd w:id="984"/>
    </w:p>
    <w:p w14:paraId="23708C60" w14:textId="77777777" w:rsidR="00077F9E" w:rsidRDefault="002115FC" w:rsidP="00077F9E">
      <w:pPr>
        <w:keepNext/>
      </w:pPr>
      <w:r>
        <w:rPr>
          <w:noProof/>
        </w:rPr>
        <w:drawing>
          <wp:inline distT="0" distB="0" distL="0" distR="0" wp14:anchorId="0C53B4F2" wp14:editId="3CA49080">
            <wp:extent cx="5577840" cy="2189861"/>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189861"/>
                    </a:xfrm>
                    <a:prstGeom prst="rect">
                      <a:avLst/>
                    </a:prstGeom>
                    <a:noFill/>
                    <a:ln>
                      <a:noFill/>
                    </a:ln>
                  </pic:spPr>
                </pic:pic>
              </a:graphicData>
            </a:graphic>
          </wp:inline>
        </w:drawing>
      </w:r>
    </w:p>
    <w:p w14:paraId="5635B9EF" w14:textId="74873DFC" w:rsidR="002115FC" w:rsidRPr="0064316E" w:rsidRDefault="00077F9E" w:rsidP="000B51EC">
      <w:pPr>
        <w:pStyle w:val="Caption"/>
      </w:pPr>
      <w:bookmarkStart w:id="992" w:name="_Toc501533503"/>
      <w:r>
        <w:t xml:space="preserve">Hình </w:t>
      </w:r>
      <w:fldSimple w:instr=" SEQ Hình \* ARABIC ">
        <w:r w:rsidR="007917EC">
          <w:rPr>
            <w:noProof/>
          </w:rPr>
          <w:t>35</w:t>
        </w:r>
      </w:fldSimple>
      <w:r>
        <w:t>: Biểu đồ lớp phân tích cho package đăng ký</w:t>
      </w:r>
      <w:bookmarkEnd w:id="992"/>
    </w:p>
    <w:p w14:paraId="189BEC15" w14:textId="7104F3FF" w:rsidR="0012705F" w:rsidRPr="002115FC" w:rsidRDefault="0012705F">
      <w:pPr>
        <w:pStyle w:val="Heading3"/>
        <w:pPrChange w:id="993" w:author="Nguyễn Trọng Giáp" w:date="2017-12-20T10:13:00Z">
          <w:pPr>
            <w:pStyle w:val="ListParagraph"/>
            <w:numPr>
              <w:numId w:val="19"/>
            </w:numPr>
            <w:ind w:left="360" w:hanging="360"/>
          </w:pPr>
        </w:pPrChange>
      </w:pPr>
      <w:bookmarkStart w:id="994" w:name="_Toc501533420"/>
      <w:r>
        <w:t xml:space="preserve">Biểu đồ lớp phân tích </w:t>
      </w:r>
      <w:del w:id="995" w:author="Nguyễn Trọng Giáp" w:date="2017-12-20T10:44:00Z">
        <w:r w:rsidDel="00345F2F">
          <w:delText xml:space="preserve">cho </w:delText>
        </w:r>
      </w:del>
      <w:r>
        <w:t>package</w:t>
      </w:r>
      <w:ins w:id="996" w:author="Nguyễn Trọng Giáp" w:date="2017-12-20T10:16:00Z">
        <w:r w:rsidR="00B123EC">
          <w:t xml:space="preserve"> đ</w:t>
        </w:r>
      </w:ins>
      <w:del w:id="997" w:author="Nguyễn Trọng Giáp" w:date="2017-12-20T10:16:00Z">
        <w:r w:rsidDel="00B123EC">
          <w:delText xml:space="preserve"> </w:delText>
        </w:r>
        <w:r w:rsidRPr="002C0266" w:rsidDel="00B123EC">
          <w:rPr>
            <w:rPrChange w:id="998" w:author="Nguyễn Trọng Giáp" w:date="2017-12-20T10:13:00Z">
              <w:rPr>
                <w:b/>
                <w:i/>
              </w:rPr>
            </w:rPrChange>
          </w:rPr>
          <w:delText>Đ</w:delText>
        </w:r>
      </w:del>
      <w:r w:rsidRPr="002C0266">
        <w:rPr>
          <w:rPrChange w:id="999" w:author="Nguyễn Trọng Giáp" w:date="2017-12-20T10:13:00Z">
            <w:rPr>
              <w:b/>
              <w:i/>
            </w:rPr>
          </w:rPrChange>
        </w:rPr>
        <w:t xml:space="preserve">ăng nhập </w:t>
      </w:r>
      <w:r w:rsidR="002115FC" w:rsidRPr="002C0266">
        <w:rPr>
          <w:rPrChange w:id="1000" w:author="Nguyễn Trọng Giáp" w:date="2017-12-20T10:13:00Z">
            <w:rPr>
              <w:b/>
              <w:i/>
            </w:rPr>
          </w:rPrChange>
        </w:rPr>
        <w:t>–</w:t>
      </w:r>
      <w:r w:rsidRPr="002C0266">
        <w:rPr>
          <w:rPrChange w:id="1001" w:author="Nguyễn Trọng Giáp" w:date="2017-12-20T10:13:00Z">
            <w:rPr>
              <w:b/>
              <w:i/>
            </w:rPr>
          </w:rPrChange>
        </w:rPr>
        <w:t xml:space="preserve"> Login</w:t>
      </w:r>
      <w:bookmarkEnd w:id="994"/>
    </w:p>
    <w:p w14:paraId="6C747E11" w14:textId="77777777" w:rsidR="00077F9E" w:rsidRDefault="002115FC" w:rsidP="00077F9E">
      <w:pPr>
        <w:keepNext/>
      </w:pPr>
      <w:r>
        <w:rPr>
          <w:noProof/>
        </w:rPr>
        <w:drawing>
          <wp:inline distT="0" distB="0" distL="0" distR="0" wp14:anchorId="16251F2C" wp14:editId="7D9BF903">
            <wp:extent cx="5577840" cy="2411406"/>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2411406"/>
                    </a:xfrm>
                    <a:prstGeom prst="rect">
                      <a:avLst/>
                    </a:prstGeom>
                    <a:noFill/>
                    <a:ln>
                      <a:noFill/>
                    </a:ln>
                  </pic:spPr>
                </pic:pic>
              </a:graphicData>
            </a:graphic>
          </wp:inline>
        </w:drawing>
      </w:r>
    </w:p>
    <w:p w14:paraId="24949772" w14:textId="4BCD6A39" w:rsidR="00077F9E" w:rsidRPr="002115FC" w:rsidRDefault="00077F9E" w:rsidP="000B51EC">
      <w:pPr>
        <w:pStyle w:val="Caption"/>
      </w:pPr>
      <w:bookmarkStart w:id="1002" w:name="_Toc501533504"/>
      <w:r>
        <w:t xml:space="preserve">Hình </w:t>
      </w:r>
      <w:fldSimple w:instr=" SEQ Hình \* ARABIC ">
        <w:r w:rsidR="007917EC">
          <w:rPr>
            <w:noProof/>
          </w:rPr>
          <w:t>36</w:t>
        </w:r>
      </w:fldSimple>
      <w:r>
        <w:t>: Biểu đồ lớp phân tích cho package đăng nhập</w:t>
      </w:r>
      <w:bookmarkEnd w:id="1002"/>
    </w:p>
    <w:p w14:paraId="4E9260F4" w14:textId="4F2B4EA2" w:rsidR="00A501E2" w:rsidRPr="0064316E" w:rsidRDefault="00A501E2">
      <w:pPr>
        <w:pStyle w:val="Heading3"/>
        <w:pPrChange w:id="1003" w:author="Nguyễn Trọng Giáp" w:date="2017-12-20T10:13:00Z">
          <w:pPr>
            <w:pStyle w:val="ListParagraph"/>
            <w:numPr>
              <w:numId w:val="19"/>
            </w:numPr>
            <w:ind w:left="360" w:hanging="360"/>
          </w:pPr>
        </w:pPrChange>
      </w:pPr>
      <w:bookmarkStart w:id="1004" w:name="_Toc501533421"/>
      <w:r>
        <w:lastRenderedPageBreak/>
        <w:t xml:space="preserve">Biểu đồ lớp phân tích </w:t>
      </w:r>
      <w:del w:id="1005" w:author="Nguyễn Trọng Giáp" w:date="2017-12-20T10:44:00Z">
        <w:r w:rsidDel="00345F2F">
          <w:delText xml:space="preserve">cho </w:delText>
        </w:r>
      </w:del>
      <w:r>
        <w:t xml:space="preserve">package </w:t>
      </w:r>
      <w:ins w:id="1006" w:author="Nguyễn Trọng Giáp" w:date="2017-12-20T10:16:00Z">
        <w:r w:rsidR="00B123EC">
          <w:t>t</w:t>
        </w:r>
      </w:ins>
      <w:del w:id="1007" w:author="Nguyễn Trọng Giáp" w:date="2017-12-20T10:16:00Z">
        <w:r w:rsidRPr="002C0266" w:rsidDel="00B123EC">
          <w:rPr>
            <w:rPrChange w:id="1008" w:author="Nguyễn Trọng Giáp" w:date="2017-12-20T10:13:00Z">
              <w:rPr>
                <w:b/>
                <w:i/>
              </w:rPr>
            </w:rPrChange>
          </w:rPr>
          <w:delText>T</w:delText>
        </w:r>
      </w:del>
      <w:r w:rsidRPr="002C0266">
        <w:rPr>
          <w:rPrChange w:id="1009" w:author="Nguyễn Trọng Giáp" w:date="2017-12-20T10:13:00Z">
            <w:rPr>
              <w:b/>
              <w:i/>
            </w:rPr>
          </w:rPrChange>
        </w:rPr>
        <w:t>ìm kiếm dịch vụ - Search</w:t>
      </w:r>
      <w:bookmarkEnd w:id="1004"/>
    </w:p>
    <w:p w14:paraId="2D019C53" w14:textId="77777777" w:rsidR="00A501E2" w:rsidRDefault="00A501E2" w:rsidP="00A501E2">
      <w:pPr>
        <w:keepNext/>
      </w:pPr>
      <w:r>
        <w:rPr>
          <w:noProof/>
        </w:rPr>
        <w:drawing>
          <wp:inline distT="0" distB="0" distL="0" distR="0" wp14:anchorId="4B406960" wp14:editId="585A3071">
            <wp:extent cx="5577840" cy="600610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6006101"/>
                    </a:xfrm>
                    <a:prstGeom prst="rect">
                      <a:avLst/>
                    </a:prstGeom>
                    <a:noFill/>
                    <a:ln>
                      <a:noFill/>
                    </a:ln>
                  </pic:spPr>
                </pic:pic>
              </a:graphicData>
            </a:graphic>
          </wp:inline>
        </w:drawing>
      </w:r>
    </w:p>
    <w:p w14:paraId="7F6A8743" w14:textId="1F86ECBC" w:rsidR="00A501E2" w:rsidRPr="00A501E2" w:rsidRDefault="00A501E2" w:rsidP="000B51EC">
      <w:pPr>
        <w:pStyle w:val="Caption"/>
      </w:pPr>
      <w:bookmarkStart w:id="1010" w:name="_Toc501533505"/>
      <w:r>
        <w:t xml:space="preserve">Hình </w:t>
      </w:r>
      <w:fldSimple w:instr=" SEQ Hình \* ARABIC ">
        <w:r w:rsidR="007917EC">
          <w:rPr>
            <w:noProof/>
          </w:rPr>
          <w:t>37</w:t>
        </w:r>
      </w:fldSimple>
      <w:r>
        <w:t>: Biểu đồ lớp phân tích cho package tìm kiếm dịch vụ</w:t>
      </w:r>
      <w:bookmarkEnd w:id="1010"/>
    </w:p>
    <w:p w14:paraId="3A3BD32D" w14:textId="3784F9C1" w:rsidR="00AE7216" w:rsidRPr="00A128DF" w:rsidRDefault="00A128DF">
      <w:pPr>
        <w:pStyle w:val="Heading3"/>
        <w:pPrChange w:id="1011" w:author="Nguyễn Trọng Giáp" w:date="2017-12-20T10:14:00Z">
          <w:pPr>
            <w:pStyle w:val="ListParagraph"/>
            <w:numPr>
              <w:numId w:val="19"/>
            </w:numPr>
            <w:ind w:left="360" w:hanging="360"/>
          </w:pPr>
        </w:pPrChange>
      </w:pPr>
      <w:bookmarkStart w:id="1012" w:name="_Toc501533422"/>
      <w:r>
        <w:lastRenderedPageBreak/>
        <w:t xml:space="preserve">Biểu đồ lớp phân tích </w:t>
      </w:r>
      <w:del w:id="1013" w:author="Nguyễn Trọng Giáp" w:date="2017-12-20T10:44:00Z">
        <w:r w:rsidDel="00345F2F">
          <w:delText xml:space="preserve">cho </w:delText>
        </w:r>
      </w:del>
      <w:r>
        <w:t>package</w:t>
      </w:r>
      <w:r w:rsidR="00E708AB">
        <w:t xml:space="preserve"> </w:t>
      </w:r>
      <w:ins w:id="1014" w:author="Nguyễn Trọng Giáp" w:date="2017-12-20T10:16:00Z">
        <w:r w:rsidR="00B123EC">
          <w:t>q</w:t>
        </w:r>
      </w:ins>
      <w:del w:id="1015" w:author="Nguyễn Trọng Giáp" w:date="2017-12-20T10:16:00Z">
        <w:r w:rsidR="00E708AB" w:rsidRPr="002C0266" w:rsidDel="00B123EC">
          <w:rPr>
            <w:rPrChange w:id="1016" w:author="Nguyễn Trọng Giáp" w:date="2017-12-20T10:14:00Z">
              <w:rPr>
                <w:b/>
                <w:i/>
              </w:rPr>
            </w:rPrChange>
          </w:rPr>
          <w:delText>Q</w:delText>
        </w:r>
      </w:del>
      <w:r w:rsidR="00E708AB" w:rsidRPr="002C0266">
        <w:rPr>
          <w:rPrChange w:id="1017" w:author="Nguyễn Trọng Giáp" w:date="2017-12-20T10:14:00Z">
            <w:rPr>
              <w:b/>
              <w:i/>
            </w:rPr>
          </w:rPrChange>
        </w:rPr>
        <w:t xml:space="preserve">uản lý dịch vụ - </w:t>
      </w:r>
      <w:r>
        <w:t xml:space="preserve"> </w:t>
      </w:r>
      <w:r w:rsidR="00114AFC" w:rsidRPr="002C0266">
        <w:rPr>
          <w:rPrChange w:id="1018" w:author="Nguyễn Trọng Giáp" w:date="2017-12-20T10:14:00Z">
            <w:rPr>
              <w:b/>
              <w:i/>
            </w:rPr>
          </w:rPrChange>
        </w:rPr>
        <w:t>ServiceManagement</w:t>
      </w:r>
      <w:bookmarkEnd w:id="1012"/>
    </w:p>
    <w:p w14:paraId="065FF589" w14:textId="10895623" w:rsidR="000B1F0E" w:rsidRDefault="009D4461" w:rsidP="000B1F0E">
      <w:pPr>
        <w:keepNext/>
      </w:pPr>
      <w:r>
        <w:rPr>
          <w:noProof/>
        </w:rPr>
        <w:drawing>
          <wp:inline distT="0" distB="0" distL="0" distR="0" wp14:anchorId="3B6D3B18" wp14:editId="54066C7C">
            <wp:extent cx="5577840" cy="707410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7074103"/>
                    </a:xfrm>
                    <a:prstGeom prst="rect">
                      <a:avLst/>
                    </a:prstGeom>
                    <a:noFill/>
                    <a:ln>
                      <a:noFill/>
                    </a:ln>
                  </pic:spPr>
                </pic:pic>
              </a:graphicData>
            </a:graphic>
          </wp:inline>
        </w:drawing>
      </w:r>
    </w:p>
    <w:p w14:paraId="2D01E776" w14:textId="34A1B8BB" w:rsidR="00F05FA3" w:rsidRPr="00F05FA3" w:rsidRDefault="000B1F0E" w:rsidP="000B51EC">
      <w:pPr>
        <w:pStyle w:val="Caption"/>
      </w:pPr>
      <w:bookmarkStart w:id="1019" w:name="_Toc501533506"/>
      <w:r>
        <w:t xml:space="preserve">Hình </w:t>
      </w:r>
      <w:fldSimple w:instr=" SEQ Hình \* ARABIC ">
        <w:r w:rsidR="007917EC">
          <w:rPr>
            <w:noProof/>
          </w:rPr>
          <w:t>38</w:t>
        </w:r>
      </w:fldSimple>
      <w:r>
        <w:t xml:space="preserve">: Biểu đồ lớp phân tích cho package </w:t>
      </w:r>
      <w:r w:rsidR="009D4461">
        <w:t>quản lý dịch vụ</w:t>
      </w:r>
      <w:bookmarkEnd w:id="1019"/>
    </w:p>
    <w:p w14:paraId="3DB93A04" w14:textId="35086AC7" w:rsidR="00CA7704" w:rsidRPr="007A6B5D" w:rsidRDefault="00597B20">
      <w:pPr>
        <w:pStyle w:val="Heading3"/>
        <w:pPrChange w:id="1020" w:author="Nguyễn Trọng Giáp" w:date="2017-12-20T10:15:00Z">
          <w:pPr>
            <w:pStyle w:val="ListParagraph"/>
            <w:numPr>
              <w:numId w:val="19"/>
            </w:numPr>
            <w:ind w:left="360" w:hanging="360"/>
          </w:pPr>
        </w:pPrChange>
      </w:pPr>
      <w:bookmarkStart w:id="1021" w:name="_Toc501533423"/>
      <w:r>
        <w:lastRenderedPageBreak/>
        <w:t xml:space="preserve">Biểu đồ lớp phân tích </w:t>
      </w:r>
      <w:del w:id="1022" w:author="Nguyễn Trọng Giáp" w:date="2017-12-20T10:42:00Z">
        <w:r w:rsidDel="006E6291">
          <w:delText xml:space="preserve">cho </w:delText>
        </w:r>
      </w:del>
      <w:r>
        <w:t xml:space="preserve">package </w:t>
      </w:r>
      <w:ins w:id="1023" w:author="Nguyễn Trọng Giáp" w:date="2017-12-20T10:16:00Z">
        <w:r w:rsidR="00B123EC">
          <w:t>q</w:t>
        </w:r>
      </w:ins>
      <w:del w:id="1024" w:author="Nguyễn Trọng Giáp" w:date="2017-12-20T10:16:00Z">
        <w:r w:rsidRPr="002C0266" w:rsidDel="00B123EC">
          <w:rPr>
            <w:rPrChange w:id="1025" w:author="Nguyễn Trọng Giáp" w:date="2017-12-20T10:15:00Z">
              <w:rPr>
                <w:b/>
                <w:i/>
              </w:rPr>
            </w:rPrChange>
          </w:rPr>
          <w:delText>Q</w:delText>
        </w:r>
      </w:del>
      <w:r w:rsidRPr="002C0266">
        <w:rPr>
          <w:rPrChange w:id="1026" w:author="Nguyễn Trọng Giáp" w:date="2017-12-20T10:15:00Z">
            <w:rPr>
              <w:b/>
              <w:i/>
            </w:rPr>
          </w:rPrChange>
        </w:rPr>
        <w:t xml:space="preserve">uản trị </w:t>
      </w:r>
      <w:del w:id="1027" w:author="Nguyễn Trọng Giáp" w:date="2017-12-20T10:16:00Z">
        <w:r w:rsidRPr="002C0266" w:rsidDel="00CC70A0">
          <w:rPr>
            <w:rPrChange w:id="1028" w:author="Nguyễn Trọng Giáp" w:date="2017-12-20T10:15:00Z">
              <w:rPr>
                <w:b/>
                <w:i/>
              </w:rPr>
            </w:rPrChange>
          </w:rPr>
          <w:delText xml:space="preserve">người dùng </w:delText>
        </w:r>
      </w:del>
      <w:ins w:id="1029" w:author="Nguyễn Trọng Giáp" w:date="2017-12-20T10:16:00Z">
        <w:r w:rsidR="00CC70A0">
          <w:t>người dùng</w:t>
        </w:r>
      </w:ins>
      <w:ins w:id="1030" w:author="Nguyễn Trọng Giáp" w:date="2017-12-20T10:22:00Z">
        <w:r w:rsidR="00253011">
          <w:t xml:space="preserve"> </w:t>
        </w:r>
      </w:ins>
      <w:r w:rsidRPr="002C0266">
        <w:rPr>
          <w:rPrChange w:id="1031" w:author="Nguyễn Trọng Giáp" w:date="2017-12-20T10:15:00Z">
            <w:rPr>
              <w:b/>
              <w:i/>
            </w:rPr>
          </w:rPrChange>
        </w:rPr>
        <w:t>-</w:t>
      </w:r>
      <w:del w:id="1032" w:author="Nguyễn Trọng Giáp" w:date="2017-12-20T10:16:00Z">
        <w:r w:rsidRPr="002C0266" w:rsidDel="00CC70A0">
          <w:rPr>
            <w:rPrChange w:id="1033" w:author="Nguyễn Trọng Giáp" w:date="2017-12-20T10:15:00Z">
              <w:rPr>
                <w:b/>
                <w:i/>
              </w:rPr>
            </w:rPrChange>
          </w:rPr>
          <w:delText xml:space="preserve"> </w:delText>
        </w:r>
      </w:del>
      <w:r>
        <w:t xml:space="preserve"> </w:t>
      </w:r>
      <w:r w:rsidR="00BF030E" w:rsidRPr="002C0266">
        <w:rPr>
          <w:rPrChange w:id="1034" w:author="Nguyễn Trọng Giáp" w:date="2017-12-20T10:15:00Z">
            <w:rPr>
              <w:b/>
              <w:i/>
            </w:rPr>
          </w:rPrChange>
        </w:rPr>
        <w:t>UserAdministration</w:t>
      </w:r>
      <w:bookmarkEnd w:id="1021"/>
    </w:p>
    <w:p w14:paraId="19B13481" w14:textId="73484127" w:rsidR="000F7D21" w:rsidRDefault="006618CD" w:rsidP="000F7D21">
      <w:pPr>
        <w:keepNext/>
      </w:pPr>
      <w:r>
        <w:rPr>
          <w:noProof/>
        </w:rPr>
        <w:drawing>
          <wp:inline distT="0" distB="0" distL="0" distR="0" wp14:anchorId="5B8440FC" wp14:editId="1A20306C">
            <wp:extent cx="5577840" cy="2949031"/>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949031"/>
                    </a:xfrm>
                    <a:prstGeom prst="rect">
                      <a:avLst/>
                    </a:prstGeom>
                    <a:noFill/>
                    <a:ln>
                      <a:noFill/>
                    </a:ln>
                  </pic:spPr>
                </pic:pic>
              </a:graphicData>
            </a:graphic>
          </wp:inline>
        </w:drawing>
      </w:r>
    </w:p>
    <w:p w14:paraId="26D1DF68" w14:textId="42A636F5" w:rsidR="007A6B5D" w:rsidRPr="00A128DF" w:rsidRDefault="000F7D21" w:rsidP="000B51EC">
      <w:pPr>
        <w:pStyle w:val="Caption"/>
      </w:pPr>
      <w:bookmarkStart w:id="1035" w:name="_Toc501533507"/>
      <w:r>
        <w:t xml:space="preserve">Hình </w:t>
      </w:r>
      <w:fldSimple w:instr=" SEQ Hình \* ARABIC ">
        <w:r w:rsidR="007917EC">
          <w:rPr>
            <w:noProof/>
          </w:rPr>
          <w:t>39</w:t>
        </w:r>
      </w:fldSimple>
      <w:r>
        <w:t>: Biểu đồ lớp phân tích cho package quản trị người dùng</w:t>
      </w:r>
      <w:bookmarkEnd w:id="1035"/>
    </w:p>
    <w:p w14:paraId="7EAB35B3" w14:textId="65ACAF38" w:rsidR="000F7D21" w:rsidRDefault="00597B20">
      <w:pPr>
        <w:pStyle w:val="Heading3"/>
        <w:pPrChange w:id="1036" w:author="Nguyễn Trọng Giáp" w:date="2017-12-20T10:15:00Z">
          <w:pPr>
            <w:pStyle w:val="ListParagraph"/>
            <w:numPr>
              <w:numId w:val="19"/>
            </w:numPr>
            <w:ind w:left="360" w:hanging="360"/>
          </w:pPr>
        </w:pPrChange>
      </w:pPr>
      <w:bookmarkStart w:id="1037" w:name="_Toc501533424"/>
      <w:r>
        <w:t xml:space="preserve">Biểu đồ lớp phân tích </w:t>
      </w:r>
      <w:del w:id="1038" w:author="Nguyễn Trọng Giáp" w:date="2017-12-20T10:44:00Z">
        <w:r w:rsidDel="00345F2F">
          <w:delText xml:space="preserve">cho </w:delText>
        </w:r>
      </w:del>
      <w:r>
        <w:t xml:space="preserve">package </w:t>
      </w:r>
      <w:ins w:id="1039" w:author="Nguyễn Trọng Giáp" w:date="2017-12-20T10:16:00Z">
        <w:r w:rsidR="00B123EC">
          <w:t>q</w:t>
        </w:r>
      </w:ins>
      <w:del w:id="1040" w:author="Nguyễn Trọng Giáp" w:date="2017-12-20T10:16:00Z">
        <w:r w:rsidRPr="002C0266" w:rsidDel="00B123EC">
          <w:rPr>
            <w:rPrChange w:id="1041" w:author="Nguyễn Trọng Giáp" w:date="2017-12-20T10:15:00Z">
              <w:rPr>
                <w:b/>
                <w:i/>
              </w:rPr>
            </w:rPrChange>
          </w:rPr>
          <w:delText>Q</w:delText>
        </w:r>
      </w:del>
      <w:r w:rsidRPr="002C0266">
        <w:rPr>
          <w:rPrChange w:id="1042" w:author="Nguyễn Trọng Giáp" w:date="2017-12-20T10:15:00Z">
            <w:rPr>
              <w:b/>
              <w:i/>
            </w:rPr>
          </w:rPrChange>
        </w:rPr>
        <w:t xml:space="preserve">uản trị dịch vụ - </w:t>
      </w:r>
      <w:r>
        <w:t xml:space="preserve"> </w:t>
      </w:r>
      <w:r w:rsidRPr="002C0266">
        <w:rPr>
          <w:rPrChange w:id="1043" w:author="Nguyễn Trọng Giáp" w:date="2017-12-20T10:15:00Z">
            <w:rPr>
              <w:b/>
              <w:i/>
            </w:rPr>
          </w:rPrChange>
        </w:rPr>
        <w:t>Service</w:t>
      </w:r>
      <w:r w:rsidR="00BF030E" w:rsidRPr="002C0266">
        <w:rPr>
          <w:rPrChange w:id="1044" w:author="Nguyễn Trọng Giáp" w:date="2017-12-20T10:15:00Z">
            <w:rPr>
              <w:b/>
              <w:i/>
            </w:rPr>
          </w:rPrChange>
        </w:rPr>
        <w:t>Administration</w:t>
      </w:r>
      <w:bookmarkEnd w:id="1037"/>
    </w:p>
    <w:p w14:paraId="716466C7" w14:textId="423703CD" w:rsidR="0020201C" w:rsidRDefault="0020201C" w:rsidP="000F7D21">
      <w:pPr>
        <w:keepNext/>
      </w:pPr>
      <w:r>
        <w:rPr>
          <w:noProof/>
        </w:rPr>
        <w:drawing>
          <wp:inline distT="0" distB="0" distL="0" distR="0" wp14:anchorId="0F787B58" wp14:editId="69E5E40F">
            <wp:extent cx="5577840" cy="2676753"/>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76753"/>
                    </a:xfrm>
                    <a:prstGeom prst="rect">
                      <a:avLst/>
                    </a:prstGeom>
                    <a:noFill/>
                    <a:ln>
                      <a:noFill/>
                    </a:ln>
                  </pic:spPr>
                </pic:pic>
              </a:graphicData>
            </a:graphic>
          </wp:inline>
        </w:drawing>
      </w:r>
    </w:p>
    <w:p w14:paraId="4551D0FF" w14:textId="553F56F7" w:rsidR="00D21BB5" w:rsidRPr="00BF030E" w:rsidRDefault="000F7D21" w:rsidP="000B51EC">
      <w:pPr>
        <w:pStyle w:val="Caption"/>
      </w:pPr>
      <w:bookmarkStart w:id="1045" w:name="_Toc501533508"/>
      <w:r>
        <w:t xml:space="preserve">Hình </w:t>
      </w:r>
      <w:fldSimple w:instr=" SEQ Hình \* ARABIC ">
        <w:r w:rsidR="007917EC">
          <w:rPr>
            <w:noProof/>
          </w:rPr>
          <w:t>40</w:t>
        </w:r>
      </w:fldSimple>
      <w:r>
        <w:t>: Biểu đồ lớp phân tích cho package quản trị dịch vụ</w:t>
      </w:r>
      <w:bookmarkEnd w:id="1045"/>
    </w:p>
    <w:p w14:paraId="14CCBA83" w14:textId="4E79BF68" w:rsidR="00D21BB5" w:rsidRPr="0028511C" w:rsidDel="0023468D" w:rsidRDefault="00D21BB5" w:rsidP="00D21BB5">
      <w:pPr>
        <w:pStyle w:val="Heading2"/>
        <w:rPr>
          <w:del w:id="1046" w:author="Nguyen Nhat Hai" w:date="2017-12-19T10:09:00Z"/>
          <w:rFonts w:cs="Times New Roman"/>
          <w:color w:val="auto"/>
        </w:rPr>
      </w:pPr>
      <w:bookmarkStart w:id="1047" w:name="_Toc501531612"/>
      <w:del w:id="1048" w:author="Nguyen Nhat Hai" w:date="2017-12-19T10:09:00Z">
        <w:r w:rsidRPr="008B425F" w:rsidDel="0023468D">
          <w:rPr>
            <w:rFonts w:cs="Times New Roman"/>
            <w:color w:val="auto"/>
          </w:rPr>
          <w:lastRenderedPageBreak/>
          <w:delText>Thiết kế chi tiết</w:delText>
        </w:r>
        <w:bookmarkStart w:id="1049" w:name="_Toc501442350"/>
        <w:bookmarkStart w:id="1050" w:name="_Toc501442430"/>
        <w:bookmarkStart w:id="1051" w:name="_Toc501528687"/>
        <w:bookmarkStart w:id="1052" w:name="_Toc501529087"/>
        <w:bookmarkStart w:id="1053" w:name="_Toc501529270"/>
        <w:bookmarkStart w:id="1054" w:name="_Toc501529963"/>
        <w:bookmarkStart w:id="1055" w:name="_Toc501530079"/>
        <w:bookmarkStart w:id="1056" w:name="_Toc501530195"/>
        <w:bookmarkStart w:id="1057" w:name="_Toc501530312"/>
        <w:bookmarkStart w:id="1058" w:name="_Toc501530429"/>
        <w:bookmarkStart w:id="1059" w:name="_Toc501531172"/>
        <w:bookmarkStart w:id="1060" w:name="_Toc501531334"/>
        <w:bookmarkStart w:id="1061" w:name="_Toc501531448"/>
        <w:bookmarkStart w:id="1062" w:name="_Toc501531726"/>
        <w:bookmarkStart w:id="1063" w:name="_Toc501531896"/>
        <w:bookmarkStart w:id="1064" w:name="_Toc501532138"/>
        <w:bookmarkStart w:id="1065" w:name="_Toc501532364"/>
        <w:bookmarkStart w:id="1066" w:name="_Toc501532480"/>
        <w:bookmarkStart w:id="1067" w:name="_Toc501532595"/>
        <w:bookmarkStart w:id="1068" w:name="_Toc501532710"/>
        <w:bookmarkStart w:id="1069" w:name="_Toc501532823"/>
        <w:bookmarkStart w:id="1070" w:name="_Toc501532936"/>
        <w:bookmarkStart w:id="1071" w:name="_Toc501533050"/>
        <w:bookmarkStart w:id="1072" w:name="_Toc501533313"/>
        <w:bookmarkStart w:id="1073" w:name="_Toc501533425"/>
        <w:bookmarkEnd w:id="1047"/>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del>
    </w:p>
    <w:p w14:paraId="1C632B43" w14:textId="742448B4" w:rsidR="00414AAF" w:rsidRPr="006B2FE2" w:rsidRDefault="00747575">
      <w:pPr>
        <w:pStyle w:val="Heading2"/>
        <w:rPr>
          <w:rFonts w:cs="Times New Roman"/>
        </w:rPr>
        <w:pPrChange w:id="1074" w:author="Nguyen Nhat Hai" w:date="2017-12-19T10:09:00Z">
          <w:pPr>
            <w:pStyle w:val="Heading3"/>
          </w:pPr>
        </w:pPrChange>
      </w:pPr>
      <w:bookmarkStart w:id="1075" w:name="_Toc501533426"/>
      <w:r w:rsidRPr="0023468D">
        <w:rPr>
          <w:rFonts w:cs="Times New Roman"/>
          <w:color w:val="auto"/>
          <w:rPrChange w:id="1076" w:author="Nguyen Nhat Hai" w:date="2017-12-19T10:09:00Z">
            <w:rPr>
              <w:rFonts w:cs="Times New Roman"/>
            </w:rPr>
          </w:rPrChange>
        </w:rPr>
        <w:t>Thiết kế</w:t>
      </w:r>
      <w:r w:rsidR="00D21BB5" w:rsidRPr="0023468D">
        <w:rPr>
          <w:rFonts w:cs="Times New Roman"/>
          <w:color w:val="auto"/>
          <w:rPrChange w:id="1077" w:author="Nguyen Nhat Hai" w:date="2017-12-19T10:09:00Z">
            <w:rPr>
              <w:rFonts w:cs="Times New Roman"/>
            </w:rPr>
          </w:rPrChange>
        </w:rPr>
        <w:t xml:space="preserve"> lớp</w:t>
      </w:r>
      <w:bookmarkEnd w:id="1075"/>
    </w:p>
    <w:p w14:paraId="0FF48A90" w14:textId="0A3329AD" w:rsidR="0028511C" w:rsidRPr="0028511C" w:rsidRDefault="0028511C">
      <w:pPr>
        <w:pStyle w:val="Heading3"/>
        <w:pPrChange w:id="1078" w:author="Nguyen Nhat Hai" w:date="2017-12-19T10:09:00Z">
          <w:pPr>
            <w:pStyle w:val="ListParagraph"/>
            <w:numPr>
              <w:numId w:val="19"/>
            </w:numPr>
            <w:ind w:left="360" w:hanging="360"/>
          </w:pPr>
        </w:pPrChange>
      </w:pPr>
      <w:bookmarkStart w:id="1079" w:name="_Toc501533427"/>
      <w:r>
        <w:t>Biểu đồ lớp chi tiết cho chức năng đăng ký tài khoản</w:t>
      </w:r>
      <w:bookmarkEnd w:id="1079"/>
    </w:p>
    <w:p w14:paraId="774D67A9" w14:textId="77777777" w:rsidR="0028511C" w:rsidRDefault="00D95963" w:rsidP="0028511C">
      <w:pPr>
        <w:keepNext/>
      </w:pPr>
      <w:r>
        <w:rPr>
          <w:noProof/>
        </w:rPr>
        <w:drawing>
          <wp:inline distT="0" distB="0" distL="0" distR="0" wp14:anchorId="02116AD2" wp14:editId="1B78ED06">
            <wp:extent cx="5577840" cy="303132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031325"/>
                    </a:xfrm>
                    <a:prstGeom prst="rect">
                      <a:avLst/>
                    </a:prstGeom>
                    <a:noFill/>
                    <a:ln>
                      <a:noFill/>
                    </a:ln>
                  </pic:spPr>
                </pic:pic>
              </a:graphicData>
            </a:graphic>
          </wp:inline>
        </w:drawing>
      </w:r>
    </w:p>
    <w:p w14:paraId="729F1455" w14:textId="5650B5EA" w:rsidR="00DF4D96" w:rsidRDefault="0028511C" w:rsidP="000B51EC">
      <w:pPr>
        <w:pStyle w:val="Caption"/>
      </w:pPr>
      <w:bookmarkStart w:id="1080" w:name="_Toc501533509"/>
      <w:r>
        <w:t xml:space="preserve">Hình </w:t>
      </w:r>
      <w:fldSimple w:instr=" SEQ Hình \* ARABIC ">
        <w:r w:rsidR="007917EC">
          <w:rPr>
            <w:noProof/>
          </w:rPr>
          <w:t>41</w:t>
        </w:r>
      </w:fldSimple>
      <w:r w:rsidR="00AB7CB2">
        <w:t>: Biểu đồ lớp chi tiết cho chức năng đăng ký tài khoản</w:t>
      </w:r>
      <w:bookmarkEnd w:id="1080"/>
    </w:p>
    <w:p w14:paraId="672B5B1C" w14:textId="77777777" w:rsidR="00AB7CB2" w:rsidRPr="0028511C" w:rsidRDefault="00AB7CB2">
      <w:pPr>
        <w:pStyle w:val="Heading3"/>
        <w:pPrChange w:id="1081" w:author="Nguyen Nhat Hai" w:date="2017-12-19T10:09:00Z">
          <w:pPr>
            <w:pStyle w:val="ListParagraph"/>
            <w:numPr>
              <w:numId w:val="19"/>
            </w:numPr>
            <w:ind w:left="360" w:hanging="360"/>
          </w:pPr>
        </w:pPrChange>
      </w:pPr>
      <w:bookmarkStart w:id="1082" w:name="_Toc501533428"/>
      <w:r>
        <w:t>Biểu đồ lớp chi tiết cho chức năng đăng nhập</w:t>
      </w:r>
      <w:bookmarkEnd w:id="1082"/>
    </w:p>
    <w:p w14:paraId="055340DB" w14:textId="77777777" w:rsidR="00AB7CB2" w:rsidRDefault="00AB7CB2" w:rsidP="00AB7CB2">
      <w:pPr>
        <w:keepNext/>
      </w:pPr>
      <w:r>
        <w:rPr>
          <w:noProof/>
        </w:rPr>
        <w:drawing>
          <wp:inline distT="0" distB="0" distL="0" distR="0" wp14:anchorId="219C5450" wp14:editId="055B4D7E">
            <wp:extent cx="5577840" cy="318672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3186723"/>
                    </a:xfrm>
                    <a:prstGeom prst="rect">
                      <a:avLst/>
                    </a:prstGeom>
                    <a:noFill/>
                    <a:ln>
                      <a:noFill/>
                    </a:ln>
                  </pic:spPr>
                </pic:pic>
              </a:graphicData>
            </a:graphic>
          </wp:inline>
        </w:drawing>
      </w:r>
    </w:p>
    <w:p w14:paraId="6363EA2A" w14:textId="063AD0F9" w:rsidR="00AB7CB2" w:rsidRPr="00AB7CB2" w:rsidRDefault="00AB7CB2" w:rsidP="000B51EC">
      <w:pPr>
        <w:pStyle w:val="Caption"/>
      </w:pPr>
      <w:bookmarkStart w:id="1083" w:name="_Toc501533510"/>
      <w:r>
        <w:t xml:space="preserve">Hình </w:t>
      </w:r>
      <w:fldSimple w:instr=" SEQ Hình \* ARABIC ">
        <w:r w:rsidR="007917EC">
          <w:rPr>
            <w:noProof/>
          </w:rPr>
          <w:t>42</w:t>
        </w:r>
      </w:fldSimple>
      <w:r>
        <w:t>: Biểu đồ lớp chi tiết cho chức năng đăng nhập</w:t>
      </w:r>
      <w:bookmarkEnd w:id="1083"/>
    </w:p>
    <w:p w14:paraId="51AF7697" w14:textId="4C0F915E" w:rsidR="007879A3" w:rsidRPr="007879A3" w:rsidRDefault="007879A3" w:rsidP="007879A3">
      <w:pPr>
        <w:pStyle w:val="Heading3"/>
      </w:pPr>
      <w:bookmarkStart w:id="1084" w:name="_Toc501533429"/>
      <w:r w:rsidRPr="007879A3">
        <w:lastRenderedPageBreak/>
        <w:t>Biểu đồ lớp chi tiết cho chức năng tìm kiếm dịch vụ</w:t>
      </w:r>
      <w:bookmarkEnd w:id="1084"/>
    </w:p>
    <w:p w14:paraId="402EA0D1" w14:textId="77777777" w:rsidR="0028511C" w:rsidRDefault="0028511C" w:rsidP="0028511C">
      <w:pPr>
        <w:keepNext/>
      </w:pPr>
      <w:r>
        <w:rPr>
          <w:noProof/>
        </w:rPr>
        <w:drawing>
          <wp:inline distT="0" distB="0" distL="0" distR="0" wp14:anchorId="63F23521" wp14:editId="3250D154">
            <wp:extent cx="5577840" cy="8032984"/>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8032984"/>
                    </a:xfrm>
                    <a:prstGeom prst="rect">
                      <a:avLst/>
                    </a:prstGeom>
                    <a:noFill/>
                    <a:ln>
                      <a:noFill/>
                    </a:ln>
                  </pic:spPr>
                </pic:pic>
              </a:graphicData>
            </a:graphic>
          </wp:inline>
        </w:drawing>
      </w:r>
    </w:p>
    <w:p w14:paraId="1923C145" w14:textId="2A973904" w:rsidR="00A54050" w:rsidRDefault="0028511C" w:rsidP="000B51EC">
      <w:pPr>
        <w:pStyle w:val="Caption"/>
      </w:pPr>
      <w:bookmarkStart w:id="1085" w:name="_Toc501533511"/>
      <w:r>
        <w:t xml:space="preserve">Hình </w:t>
      </w:r>
      <w:fldSimple w:instr=" SEQ Hình \* ARABIC ">
        <w:r w:rsidR="007917EC">
          <w:rPr>
            <w:noProof/>
          </w:rPr>
          <w:t>43</w:t>
        </w:r>
      </w:fldSimple>
      <w:r>
        <w:t xml:space="preserve">: </w:t>
      </w:r>
      <w:r w:rsidR="00AB7CB2">
        <w:t>Biểu đồ lớp chi tiết cho chức năng tìm kiếm dịch vụ</w:t>
      </w:r>
      <w:bookmarkEnd w:id="1085"/>
    </w:p>
    <w:p w14:paraId="42C7D2BA" w14:textId="51C52829" w:rsidR="0028511C" w:rsidRPr="0028511C" w:rsidRDefault="0028511C">
      <w:pPr>
        <w:pStyle w:val="Heading3"/>
        <w:pPrChange w:id="1086" w:author="Nguyen Nhat Hai" w:date="2017-12-19T10:10:00Z">
          <w:pPr>
            <w:pStyle w:val="ListParagraph"/>
            <w:numPr>
              <w:numId w:val="19"/>
            </w:numPr>
            <w:ind w:left="360" w:hanging="360"/>
          </w:pPr>
        </w:pPrChange>
      </w:pPr>
      <w:bookmarkStart w:id="1087" w:name="_Toc501533430"/>
      <w:r>
        <w:lastRenderedPageBreak/>
        <w:t>Biểu đồ lớp chi tiết cho chức năng tạo mới/sửa dịch vụ</w:t>
      </w:r>
      <w:bookmarkEnd w:id="1087"/>
    </w:p>
    <w:p w14:paraId="5A4F106B" w14:textId="77777777" w:rsidR="0028511C" w:rsidRDefault="0028511C" w:rsidP="0028511C">
      <w:pPr>
        <w:keepNext/>
      </w:pPr>
      <w:r>
        <w:rPr>
          <w:noProof/>
        </w:rPr>
        <w:drawing>
          <wp:inline distT="0" distB="0" distL="0" distR="0" wp14:anchorId="6081C9D1" wp14:editId="236ADECC">
            <wp:extent cx="5577840" cy="333975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3339751"/>
                    </a:xfrm>
                    <a:prstGeom prst="rect">
                      <a:avLst/>
                    </a:prstGeom>
                    <a:noFill/>
                    <a:ln>
                      <a:noFill/>
                    </a:ln>
                  </pic:spPr>
                </pic:pic>
              </a:graphicData>
            </a:graphic>
          </wp:inline>
        </w:drawing>
      </w:r>
    </w:p>
    <w:p w14:paraId="081D7505" w14:textId="0F5C1C41" w:rsidR="0028511C" w:rsidRDefault="0028511C" w:rsidP="000B51EC">
      <w:pPr>
        <w:pStyle w:val="Caption"/>
      </w:pPr>
      <w:bookmarkStart w:id="1088" w:name="_Toc501533512"/>
      <w:r>
        <w:t xml:space="preserve">Hình </w:t>
      </w:r>
      <w:fldSimple w:instr=" SEQ Hình \* ARABIC ">
        <w:r w:rsidR="007917EC">
          <w:rPr>
            <w:noProof/>
          </w:rPr>
          <w:t>44</w:t>
        </w:r>
      </w:fldSimple>
      <w:r w:rsidR="00AB7CB2">
        <w:t>: Biểu đồ lớp chi tiết cho chức năng tạo mới/sửa dịch vụ</w:t>
      </w:r>
      <w:bookmarkEnd w:id="1088"/>
    </w:p>
    <w:p w14:paraId="411F1369" w14:textId="1AECEE9A" w:rsidR="0028511C" w:rsidRPr="0028511C" w:rsidRDefault="0028511C">
      <w:pPr>
        <w:pStyle w:val="Heading3"/>
        <w:pPrChange w:id="1089" w:author="Nguyen Nhat Hai" w:date="2017-12-19T10:10:00Z">
          <w:pPr>
            <w:pStyle w:val="ListParagraph"/>
            <w:numPr>
              <w:numId w:val="19"/>
            </w:numPr>
            <w:ind w:left="360" w:hanging="360"/>
          </w:pPr>
        </w:pPrChange>
      </w:pPr>
      <w:bookmarkStart w:id="1090" w:name="_Toc501533431"/>
      <w:r>
        <w:t>Biểu đồ lớp chi tiết cho chức năng quản trị người dùng</w:t>
      </w:r>
      <w:bookmarkEnd w:id="1090"/>
    </w:p>
    <w:p w14:paraId="05320B33" w14:textId="77777777" w:rsidR="0028511C" w:rsidRDefault="0028511C" w:rsidP="0028511C">
      <w:pPr>
        <w:keepNext/>
      </w:pPr>
      <w:r>
        <w:rPr>
          <w:noProof/>
        </w:rPr>
        <w:drawing>
          <wp:inline distT="0" distB="0" distL="0" distR="0" wp14:anchorId="1895FF7E" wp14:editId="0BB90EDD">
            <wp:extent cx="5577840" cy="3144378"/>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144378"/>
                    </a:xfrm>
                    <a:prstGeom prst="rect">
                      <a:avLst/>
                    </a:prstGeom>
                    <a:noFill/>
                    <a:ln>
                      <a:noFill/>
                    </a:ln>
                  </pic:spPr>
                </pic:pic>
              </a:graphicData>
            </a:graphic>
          </wp:inline>
        </w:drawing>
      </w:r>
    </w:p>
    <w:p w14:paraId="3898E5FE" w14:textId="54703531" w:rsidR="007A00AE" w:rsidRDefault="0028511C" w:rsidP="000B51EC">
      <w:pPr>
        <w:pStyle w:val="Caption"/>
      </w:pPr>
      <w:bookmarkStart w:id="1091" w:name="_Toc501533513"/>
      <w:r>
        <w:t xml:space="preserve">Hình </w:t>
      </w:r>
      <w:fldSimple w:instr=" SEQ Hình \* ARABIC ">
        <w:r w:rsidR="007917EC">
          <w:rPr>
            <w:noProof/>
          </w:rPr>
          <w:t>45</w:t>
        </w:r>
      </w:fldSimple>
      <w:r w:rsidR="002C5958">
        <w:t>: Biểu đồ lớp chi tiết cho chức năng quản trị người dùng</w:t>
      </w:r>
      <w:bookmarkEnd w:id="1091"/>
    </w:p>
    <w:p w14:paraId="0B955210" w14:textId="161877DC" w:rsidR="0028511C" w:rsidRPr="0028511C" w:rsidRDefault="0028511C">
      <w:pPr>
        <w:pStyle w:val="Heading3"/>
        <w:pPrChange w:id="1092" w:author="Nguyen Nhat Hai" w:date="2017-12-19T10:10:00Z">
          <w:pPr>
            <w:pStyle w:val="ListParagraph"/>
            <w:numPr>
              <w:numId w:val="19"/>
            </w:numPr>
            <w:ind w:left="360" w:hanging="360"/>
          </w:pPr>
        </w:pPrChange>
      </w:pPr>
      <w:bookmarkStart w:id="1093" w:name="_Toc501533432"/>
      <w:r>
        <w:lastRenderedPageBreak/>
        <w:t>Biểu đồ lớp chi tiết cho chức năng quản trị dịch vụ</w:t>
      </w:r>
      <w:bookmarkEnd w:id="1093"/>
    </w:p>
    <w:p w14:paraId="6C550197" w14:textId="723F7D17" w:rsidR="00DB1814" w:rsidRDefault="00DB1814" w:rsidP="00D51615">
      <w:pPr>
        <w:keepNext/>
      </w:pPr>
      <w:r>
        <w:rPr>
          <w:noProof/>
        </w:rPr>
        <w:drawing>
          <wp:inline distT="0" distB="0" distL="0" distR="0" wp14:anchorId="0BA87F80" wp14:editId="5E2CDB0B">
            <wp:extent cx="5577840" cy="3401859"/>
            <wp:effectExtent l="0" t="0" r="38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401859"/>
                    </a:xfrm>
                    <a:prstGeom prst="rect">
                      <a:avLst/>
                    </a:prstGeom>
                    <a:noFill/>
                    <a:ln>
                      <a:noFill/>
                    </a:ln>
                  </pic:spPr>
                </pic:pic>
              </a:graphicData>
            </a:graphic>
          </wp:inline>
        </w:drawing>
      </w:r>
    </w:p>
    <w:p w14:paraId="3AB17F57" w14:textId="036E356B" w:rsidR="00C108B4" w:rsidRDefault="00D51615" w:rsidP="00C108B4">
      <w:pPr>
        <w:pStyle w:val="Caption"/>
      </w:pPr>
      <w:bookmarkStart w:id="1094" w:name="_Toc501533514"/>
      <w:r>
        <w:t xml:space="preserve">Hình </w:t>
      </w:r>
      <w:fldSimple w:instr=" SEQ Hình \* ARABIC ">
        <w:r w:rsidR="007917EC">
          <w:rPr>
            <w:noProof/>
          </w:rPr>
          <w:t>46</w:t>
        </w:r>
      </w:fldSimple>
      <w:r>
        <w:t>: Biểu đồ lớp chi tiết cho chức năng quản trị dịch vụ</w:t>
      </w:r>
      <w:bookmarkEnd w:id="1094"/>
    </w:p>
    <w:p w14:paraId="76A594B5" w14:textId="76A340F2" w:rsidR="006E3898" w:rsidRDefault="006E3898">
      <w:pPr>
        <w:spacing w:before="0" w:beforeAutospacing="0" w:after="0" w:afterAutospacing="0" w:line="240" w:lineRule="auto"/>
        <w:jc w:val="left"/>
      </w:pPr>
      <w:r>
        <w:br w:type="page"/>
      </w:r>
    </w:p>
    <w:p w14:paraId="79B1C5B6" w14:textId="75383782" w:rsidR="004A4AC5" w:rsidRPr="004A4AC5" w:rsidRDefault="004A4AC5" w:rsidP="004A4AC5">
      <w:pPr>
        <w:pStyle w:val="Heading2"/>
        <w:rPr>
          <w:rFonts w:cs="Times New Roman"/>
        </w:rPr>
      </w:pPr>
      <w:bookmarkStart w:id="1095" w:name="_Toc501533433"/>
      <w:r w:rsidRPr="0023468D">
        <w:rPr>
          <w:rFonts w:cs="Times New Roman"/>
          <w:color w:val="auto"/>
          <w:rPrChange w:id="1096" w:author="Nguyen Nhat Hai" w:date="2017-12-19T10:09:00Z">
            <w:rPr>
              <w:rFonts w:cs="Times New Roman"/>
            </w:rPr>
          </w:rPrChange>
        </w:rPr>
        <w:lastRenderedPageBreak/>
        <w:t xml:space="preserve">Thiết kế </w:t>
      </w:r>
      <w:r w:rsidR="003E344C">
        <w:rPr>
          <w:rFonts w:cs="Times New Roman"/>
          <w:color w:val="auto"/>
        </w:rPr>
        <w:t>giao diện</w:t>
      </w:r>
      <w:bookmarkEnd w:id="1095"/>
    </w:p>
    <w:p w14:paraId="0942826C" w14:textId="1E650CE1" w:rsidR="00BD0A88" w:rsidRPr="00C108B4" w:rsidDel="00D9132F" w:rsidRDefault="00BD0A88">
      <w:pPr>
        <w:pStyle w:val="Heading3"/>
        <w:rPr>
          <w:ins w:id="1097" w:author="Nguyen Nhat Hai" w:date="2017-12-19T10:12:00Z"/>
          <w:del w:id="1098" w:author="Nguyễn Trọng Giáp" w:date="2017-12-20T08:44:00Z"/>
          <w:rPrChange w:id="1099" w:author="Nguyễn Trọng Giáp" w:date="2017-12-20T08:44:00Z">
            <w:rPr>
              <w:ins w:id="1100" w:author="Nguyen Nhat Hai" w:date="2017-12-19T10:12:00Z"/>
              <w:del w:id="1101" w:author="Nguyễn Trọng Giáp" w:date="2017-12-20T08:44:00Z"/>
              <w:highlight w:val="yellow"/>
            </w:rPr>
          </w:rPrChange>
        </w:rPr>
        <w:pPrChange w:id="1102" w:author="Nguyễn Trọng Giáp" w:date="2017-12-20T08:44:00Z">
          <w:pPr>
            <w:pStyle w:val="ListParagraph"/>
            <w:numPr>
              <w:numId w:val="19"/>
            </w:numPr>
            <w:ind w:left="360" w:hanging="360"/>
          </w:pPr>
        </w:pPrChange>
      </w:pPr>
      <w:bookmarkStart w:id="1103" w:name="_Toc501531622"/>
      <w:ins w:id="1104" w:author="Nguyen Nhat Hai" w:date="2017-12-19T10:12:00Z">
        <w:del w:id="1105" w:author="Nguyễn Trọng Giáp" w:date="2017-12-20T08:44:00Z">
          <w:r w:rsidRPr="00C108B4" w:rsidDel="00D9132F">
            <w:delText>&lt;phần này em chuyển sang chương 2 lý thuyết, một trong các gi</w:delText>
          </w:r>
          <w:r w:rsidRPr="00C108B4" w:rsidDel="00D9132F">
            <w:rPr>
              <w:rPrChange w:id="1106" w:author="Nguyễn Trọng Giáp" w:date="2017-12-20T08:44:00Z">
                <w:rPr>
                  <w:highlight w:val="yellow"/>
                </w:rPr>
              </w:rPrChange>
            </w:rPr>
            <w:delText>ải pháp&gt;</w:delText>
          </w:r>
          <w:bookmarkStart w:id="1107" w:name="_Toc501528697"/>
          <w:bookmarkStart w:id="1108" w:name="_Toc501529097"/>
          <w:bookmarkStart w:id="1109" w:name="_Toc501529280"/>
          <w:bookmarkStart w:id="1110" w:name="_Toc501529973"/>
          <w:bookmarkStart w:id="1111" w:name="_Toc501530089"/>
          <w:bookmarkStart w:id="1112" w:name="_Toc501530205"/>
          <w:bookmarkStart w:id="1113" w:name="_Toc501530322"/>
          <w:bookmarkStart w:id="1114" w:name="_Toc501530441"/>
          <w:bookmarkStart w:id="1115" w:name="_Toc501531182"/>
          <w:bookmarkStart w:id="1116" w:name="_Toc501531344"/>
          <w:bookmarkStart w:id="1117" w:name="_Toc501531458"/>
          <w:bookmarkStart w:id="1118" w:name="_Toc501531736"/>
          <w:bookmarkStart w:id="1119" w:name="_Toc501531906"/>
          <w:bookmarkStart w:id="1120" w:name="_Toc501532148"/>
          <w:bookmarkStart w:id="1121" w:name="_Toc501532374"/>
          <w:bookmarkStart w:id="1122" w:name="_Toc501532490"/>
          <w:bookmarkStart w:id="1123" w:name="_Toc501532605"/>
          <w:bookmarkStart w:id="1124" w:name="_Toc501532720"/>
          <w:bookmarkStart w:id="1125" w:name="_Toc501532833"/>
          <w:bookmarkStart w:id="1126" w:name="_Toc501532946"/>
          <w:bookmarkStart w:id="1127" w:name="_Toc501533060"/>
          <w:bookmarkStart w:id="1128" w:name="_Toc501533322"/>
          <w:bookmarkStart w:id="1129" w:name="_Toc501533434"/>
          <w:bookmarkEnd w:id="1103"/>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del>
      </w:ins>
    </w:p>
    <w:p w14:paraId="282E0CBA" w14:textId="2C026128" w:rsidR="007329D4" w:rsidRPr="00C108B4" w:rsidDel="00D9132F" w:rsidRDefault="000B51EC">
      <w:pPr>
        <w:pStyle w:val="Heading3"/>
        <w:rPr>
          <w:del w:id="1130" w:author="Nguyễn Trọng Giáp" w:date="2017-12-20T08:44:00Z"/>
          <w:rPrChange w:id="1131" w:author="Nguyen Nhat Hai" w:date="2017-12-19T10:11:00Z">
            <w:rPr>
              <w:del w:id="1132" w:author="Nguyễn Trọng Giáp" w:date="2017-12-20T08:44:00Z"/>
              <w:rFonts w:cs="Times New Roman"/>
            </w:rPr>
          </w:rPrChange>
        </w:rPr>
        <w:pPrChange w:id="1133" w:author="Nguyễn Trọng Giáp" w:date="2017-12-20T08:44:00Z">
          <w:pPr>
            <w:pStyle w:val="ListParagraph"/>
            <w:numPr>
              <w:numId w:val="19"/>
            </w:numPr>
            <w:ind w:left="360" w:hanging="360"/>
          </w:pPr>
        </w:pPrChange>
      </w:pPr>
      <w:bookmarkStart w:id="1134" w:name="_Toc501531623"/>
      <w:del w:id="1135" w:author="Nguyễn Trọng Giáp" w:date="2017-12-20T08:44:00Z">
        <w:r w:rsidRPr="00745C1E" w:rsidDel="00D9132F">
          <w:delText>Thi</w:delText>
        </w:r>
        <w:r w:rsidRPr="000368EB" w:rsidDel="00D9132F">
          <w:delText>ế</w:delText>
        </w:r>
        <w:r w:rsidRPr="00C108B4" w:rsidDel="00D9132F">
          <w:rPr>
            <w:rPrChange w:id="1136" w:author="Nguyen Nhat Hai" w:date="2017-12-19T10:11:00Z">
              <w:rPr>
                <w:rFonts w:cs="Times New Roman"/>
              </w:rPr>
            </w:rPrChange>
          </w:rPr>
          <w:delText xml:space="preserve">t kế theo phong cách </w:delText>
        </w:r>
        <w:r w:rsidR="008743B5" w:rsidRPr="00C108B4" w:rsidDel="00D9132F">
          <w:rPr>
            <w:rPrChange w:id="1137" w:author="Nguyen Nhat Hai" w:date="2017-12-19T10:11:00Z">
              <w:rPr>
                <w:rFonts w:cs="Times New Roman"/>
              </w:rPr>
            </w:rPrChange>
          </w:rPr>
          <w:delText>Material</w:delText>
        </w:r>
        <w:r w:rsidR="00385911" w:rsidRPr="00C108B4" w:rsidDel="00D9132F">
          <w:rPr>
            <w:rPrChange w:id="1138" w:author="Nguyen Nhat Hai" w:date="2017-12-19T10:11:00Z">
              <w:rPr>
                <w:rFonts w:cs="Times New Roman"/>
              </w:rPr>
            </w:rPrChange>
          </w:rPr>
          <w:delText xml:space="preserve"> Design</w:delText>
        </w:r>
        <w:bookmarkStart w:id="1139" w:name="_Toc501528698"/>
        <w:bookmarkStart w:id="1140" w:name="_Toc501529098"/>
        <w:bookmarkStart w:id="1141" w:name="_Toc501529281"/>
        <w:bookmarkStart w:id="1142" w:name="_Toc501529974"/>
        <w:bookmarkStart w:id="1143" w:name="_Toc501530090"/>
        <w:bookmarkStart w:id="1144" w:name="_Toc501530206"/>
        <w:bookmarkStart w:id="1145" w:name="_Toc501530323"/>
        <w:bookmarkStart w:id="1146" w:name="_Toc501530442"/>
        <w:bookmarkStart w:id="1147" w:name="_Toc501531183"/>
        <w:bookmarkStart w:id="1148" w:name="_Toc501531345"/>
        <w:bookmarkStart w:id="1149" w:name="_Toc501531459"/>
        <w:bookmarkStart w:id="1150" w:name="_Toc501531737"/>
        <w:bookmarkStart w:id="1151" w:name="_Toc501531907"/>
        <w:bookmarkStart w:id="1152" w:name="_Toc501532149"/>
        <w:bookmarkStart w:id="1153" w:name="_Toc501532375"/>
        <w:bookmarkStart w:id="1154" w:name="_Toc501532491"/>
        <w:bookmarkStart w:id="1155" w:name="_Toc501532606"/>
        <w:bookmarkStart w:id="1156" w:name="_Toc501532721"/>
        <w:bookmarkStart w:id="1157" w:name="_Toc501532834"/>
        <w:bookmarkStart w:id="1158" w:name="_Toc501532947"/>
        <w:bookmarkStart w:id="1159" w:name="_Toc501533061"/>
        <w:bookmarkStart w:id="1160" w:name="_Toc501533323"/>
        <w:bookmarkStart w:id="1161" w:name="_Toc501533435"/>
        <w:bookmarkEnd w:id="1134"/>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del>
    </w:p>
    <w:p w14:paraId="7E6AE99D" w14:textId="5E4C5F79" w:rsidR="00E15A42" w:rsidRPr="00C108B4" w:rsidDel="00D9132F" w:rsidRDefault="00E15A42">
      <w:pPr>
        <w:pStyle w:val="Heading3"/>
        <w:rPr>
          <w:del w:id="1162" w:author="Nguyễn Trọng Giáp" w:date="2017-12-20T08:44:00Z"/>
          <w:rPrChange w:id="1163" w:author="Nguyen Nhat Hai" w:date="2017-12-19T10:11:00Z">
            <w:rPr>
              <w:del w:id="1164" w:author="Nguyễn Trọng Giáp" w:date="2017-12-20T08:44:00Z"/>
              <w:rFonts w:cs="Times New Roman"/>
              <w:i/>
            </w:rPr>
          </w:rPrChange>
        </w:rPr>
        <w:pPrChange w:id="1165" w:author="Nguyễn Trọng Giáp" w:date="2017-12-20T08:44:00Z">
          <w:pPr/>
        </w:pPrChange>
      </w:pPr>
      <w:bookmarkStart w:id="1166" w:name="_Toc501531624"/>
      <w:del w:id="1167" w:author="Nguyễn Trọng Giáp" w:date="2017-12-20T08:44:00Z">
        <w:r w:rsidRPr="00C108B4" w:rsidDel="00D9132F">
          <w:rPr>
            <w:rPrChange w:id="1168" w:author="Nguyen Nhat Hai" w:date="2017-12-19T10:11:00Z">
              <w:rPr>
                <w:rFonts w:cs="Times New Roman"/>
                <w:i/>
              </w:rPr>
            </w:rPrChange>
          </w:rPr>
          <w:delText>Material Design là gì?</w:delText>
        </w:r>
        <w:bookmarkStart w:id="1169" w:name="_Toc501528699"/>
        <w:bookmarkStart w:id="1170" w:name="_Toc501529099"/>
        <w:bookmarkStart w:id="1171" w:name="_Toc501529282"/>
        <w:bookmarkStart w:id="1172" w:name="_Toc501529975"/>
        <w:bookmarkStart w:id="1173" w:name="_Toc501530091"/>
        <w:bookmarkStart w:id="1174" w:name="_Toc501530207"/>
        <w:bookmarkStart w:id="1175" w:name="_Toc501530324"/>
        <w:bookmarkStart w:id="1176" w:name="_Toc501530443"/>
        <w:bookmarkStart w:id="1177" w:name="_Toc501531184"/>
        <w:bookmarkStart w:id="1178" w:name="_Toc501531346"/>
        <w:bookmarkStart w:id="1179" w:name="_Toc501531460"/>
        <w:bookmarkStart w:id="1180" w:name="_Toc501531738"/>
        <w:bookmarkStart w:id="1181" w:name="_Toc501531908"/>
        <w:bookmarkStart w:id="1182" w:name="_Toc501532150"/>
        <w:bookmarkStart w:id="1183" w:name="_Toc501532376"/>
        <w:bookmarkStart w:id="1184" w:name="_Toc501532492"/>
        <w:bookmarkStart w:id="1185" w:name="_Toc501532607"/>
        <w:bookmarkStart w:id="1186" w:name="_Toc501532722"/>
        <w:bookmarkStart w:id="1187" w:name="_Toc501532835"/>
        <w:bookmarkStart w:id="1188" w:name="_Toc501532948"/>
        <w:bookmarkStart w:id="1189" w:name="_Toc501533062"/>
        <w:bookmarkStart w:id="1190" w:name="_Toc501533324"/>
        <w:bookmarkStart w:id="1191" w:name="_Toc501533436"/>
        <w:bookmarkEnd w:id="1166"/>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del>
    </w:p>
    <w:p w14:paraId="418EF4EA" w14:textId="3794C9CF" w:rsidR="000B51EC" w:rsidRPr="00C108B4" w:rsidDel="00D9132F" w:rsidRDefault="000B51EC">
      <w:pPr>
        <w:pStyle w:val="Heading3"/>
        <w:rPr>
          <w:del w:id="1192" w:author="Nguyễn Trọng Giáp" w:date="2017-12-20T08:44:00Z"/>
          <w:rPrChange w:id="1193" w:author="Nguyen Nhat Hai" w:date="2017-12-19T10:11:00Z">
            <w:rPr>
              <w:del w:id="1194" w:author="Nguyễn Trọng Giáp" w:date="2017-12-20T08:44:00Z"/>
              <w:rFonts w:cs="Times New Roman"/>
            </w:rPr>
          </w:rPrChange>
        </w:rPr>
        <w:pPrChange w:id="1195" w:author="Nguyễn Trọng Giáp" w:date="2017-12-20T08:44:00Z">
          <w:pPr/>
        </w:pPrChange>
      </w:pPr>
      <w:bookmarkStart w:id="1196" w:name="_Toc501531625"/>
      <w:del w:id="1197" w:author="Nguyễn Trọng Giáp" w:date="2017-12-20T08:44:00Z">
        <w:r w:rsidRPr="00745C1E" w:rsidDel="00D9132F">
          <w:delText>Material Design là m</w:delText>
        </w:r>
        <w:r w:rsidRPr="000368EB" w:rsidDel="00D9132F">
          <w:delText>ộ</w:delText>
        </w:r>
        <w:r w:rsidRPr="00C108B4" w:rsidDel="00D9132F">
          <w:rPr>
            <w:rPrChange w:id="1198" w:author="Nguyen Nhat Hai" w:date="2017-12-19T10:11:00Z">
              <w:rPr>
                <w:rFonts w:cs="Times New Roman"/>
              </w:rPr>
            </w:rPrChange>
          </w:rPr>
          <w:delText>t phong cách thiết kế mới được Google giới thiệu cùng lúc với phiên bản Android 5.0 Lollipop.</w:delText>
        </w:r>
        <w:bookmarkStart w:id="1199" w:name="_Toc501528700"/>
        <w:bookmarkStart w:id="1200" w:name="_Toc501529100"/>
        <w:bookmarkStart w:id="1201" w:name="_Toc501529283"/>
        <w:bookmarkStart w:id="1202" w:name="_Toc501529976"/>
        <w:bookmarkStart w:id="1203" w:name="_Toc501530092"/>
        <w:bookmarkStart w:id="1204" w:name="_Toc501530208"/>
        <w:bookmarkStart w:id="1205" w:name="_Toc501530325"/>
        <w:bookmarkStart w:id="1206" w:name="_Toc501530444"/>
        <w:bookmarkStart w:id="1207" w:name="_Toc501531185"/>
        <w:bookmarkStart w:id="1208" w:name="_Toc501531347"/>
        <w:bookmarkStart w:id="1209" w:name="_Toc501531461"/>
        <w:bookmarkStart w:id="1210" w:name="_Toc501531739"/>
        <w:bookmarkStart w:id="1211" w:name="_Toc501531909"/>
        <w:bookmarkStart w:id="1212" w:name="_Toc501532151"/>
        <w:bookmarkStart w:id="1213" w:name="_Toc501532377"/>
        <w:bookmarkStart w:id="1214" w:name="_Toc501532493"/>
        <w:bookmarkStart w:id="1215" w:name="_Toc501532608"/>
        <w:bookmarkStart w:id="1216" w:name="_Toc501532723"/>
        <w:bookmarkStart w:id="1217" w:name="_Toc501532836"/>
        <w:bookmarkStart w:id="1218" w:name="_Toc501532949"/>
        <w:bookmarkStart w:id="1219" w:name="_Toc501533063"/>
        <w:bookmarkStart w:id="1220" w:name="_Toc501533325"/>
        <w:bookmarkStart w:id="1221" w:name="_Toc501533437"/>
        <w:bookmarkEnd w:id="1196"/>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del>
    </w:p>
    <w:p w14:paraId="40429B13" w14:textId="00DF5588" w:rsidR="00385911" w:rsidRPr="00745C1E" w:rsidDel="00D9132F" w:rsidRDefault="000B51EC">
      <w:pPr>
        <w:pStyle w:val="Heading3"/>
        <w:rPr>
          <w:del w:id="1222" w:author="Nguyễn Trọng Giáp" w:date="2017-12-20T08:44:00Z"/>
        </w:rPr>
        <w:pPrChange w:id="1223" w:author="Nguyễn Trọng Giáp" w:date="2017-12-20T08:44:00Z">
          <w:pPr/>
        </w:pPrChange>
      </w:pPr>
      <w:bookmarkStart w:id="1224" w:name="_Toc501531626"/>
      <w:del w:id="1225" w:author="Nguyễn Trọng Giáp" w:date="2017-12-20T08:44:00Z">
        <w:r w:rsidRPr="00C108B4" w:rsidDel="00D9132F">
          <w:rPr>
            <w:rPrChange w:id="1226" w:author="Nguyen Nhat Hai" w:date="2017-12-19T10:11:00Z">
              <w:rPr>
                <w:rFonts w:cs="Times New Roman"/>
              </w:rPr>
            </w:rPrChange>
          </w:rPr>
          <w:delText>Phong cách thiết kế Material Design nhắm đến những đường nét đơn giản, sử dụng nhiều mảng màu đậm nổi bật, các đối tượng đồ họa trong giao diện dường như: “trôi nổi” lên. Ngoài ra, nó còn bao gồm cả những hiệu ứng chuyển động tự nhiên khi các nút, menu hiện diện trên màn hình. Tất cả đều nhằm mang lại cho người dùng trải nghiệm mới mẻ hơn, thú vị hơn và gần giống đời thực hơn.</w:delText>
        </w:r>
        <w:r w:rsidR="00E15A42" w:rsidRPr="00C108B4" w:rsidDel="00D9132F">
          <w:rPr>
            <w:rPrChange w:id="1227" w:author="Nguyen Nhat Hai" w:date="2017-12-19T10:11:00Z">
              <w:rPr>
                <w:rFonts w:cs="Times New Roman"/>
                <w:vertAlign w:val="superscript"/>
              </w:rPr>
            </w:rPrChange>
          </w:rPr>
          <w:delText xml:space="preserve"> [6]</w:delText>
        </w:r>
        <w:bookmarkStart w:id="1228" w:name="_Toc501528701"/>
        <w:bookmarkStart w:id="1229" w:name="_Toc501529101"/>
        <w:bookmarkStart w:id="1230" w:name="_Toc501529284"/>
        <w:bookmarkStart w:id="1231" w:name="_Toc501529977"/>
        <w:bookmarkStart w:id="1232" w:name="_Toc501530093"/>
        <w:bookmarkStart w:id="1233" w:name="_Toc501530209"/>
        <w:bookmarkStart w:id="1234" w:name="_Toc501530326"/>
        <w:bookmarkStart w:id="1235" w:name="_Toc501530445"/>
        <w:bookmarkStart w:id="1236" w:name="_Toc501531186"/>
        <w:bookmarkStart w:id="1237" w:name="_Toc501531348"/>
        <w:bookmarkStart w:id="1238" w:name="_Toc501531462"/>
        <w:bookmarkStart w:id="1239" w:name="_Toc501531740"/>
        <w:bookmarkStart w:id="1240" w:name="_Toc501531910"/>
        <w:bookmarkStart w:id="1241" w:name="_Toc501532152"/>
        <w:bookmarkStart w:id="1242" w:name="_Toc501532378"/>
        <w:bookmarkStart w:id="1243" w:name="_Toc501532494"/>
        <w:bookmarkStart w:id="1244" w:name="_Toc501532609"/>
        <w:bookmarkStart w:id="1245" w:name="_Toc501532724"/>
        <w:bookmarkStart w:id="1246" w:name="_Toc501532837"/>
        <w:bookmarkStart w:id="1247" w:name="_Toc501532950"/>
        <w:bookmarkStart w:id="1248" w:name="_Toc501533064"/>
        <w:bookmarkStart w:id="1249" w:name="_Toc501533326"/>
        <w:bookmarkStart w:id="1250" w:name="_Toc501533438"/>
        <w:bookmarkEnd w:id="1224"/>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del>
    </w:p>
    <w:p w14:paraId="0BCA15A5" w14:textId="520C0508" w:rsidR="000B51EC" w:rsidRPr="00C108B4" w:rsidDel="00D9132F" w:rsidRDefault="000B51EC">
      <w:pPr>
        <w:pStyle w:val="Heading3"/>
        <w:rPr>
          <w:del w:id="1251" w:author="Nguyễn Trọng Giáp" w:date="2017-12-20T08:44:00Z"/>
          <w:rPrChange w:id="1252" w:author="Nguyen Nhat Hai" w:date="2017-12-19T10:11:00Z">
            <w:rPr>
              <w:del w:id="1253" w:author="Nguyễn Trọng Giáp" w:date="2017-12-20T08:44:00Z"/>
            </w:rPr>
          </w:rPrChange>
        </w:rPr>
        <w:pPrChange w:id="1254" w:author="Nguyễn Trọng Giáp" w:date="2017-12-20T08:44:00Z">
          <w:pPr>
            <w:keepNext/>
          </w:pPr>
        </w:pPrChange>
      </w:pPr>
      <w:bookmarkStart w:id="1255" w:name="_Toc501531627"/>
      <w:del w:id="1256" w:author="Nguyễn Trọng Giáp" w:date="2017-12-20T08:44:00Z">
        <w:r w:rsidRPr="000368EB" w:rsidDel="00D9132F">
          <w:rPr>
            <w:noProof/>
          </w:rPr>
          <w:drawing>
            <wp:inline distT="0" distB="0" distL="0" distR="0" wp14:anchorId="2C1CDBCC" wp14:editId="356D178B">
              <wp:extent cx="5577840" cy="3001409"/>
              <wp:effectExtent l="0" t="0" r="3810" b="8890"/>
              <wp:docPr id="61" name="Picture 61" descr="image-1422528045-marterial-desig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1422528045-marterial-design-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001409"/>
                      </a:xfrm>
                      <a:prstGeom prst="rect">
                        <a:avLst/>
                      </a:prstGeom>
                      <a:noFill/>
                      <a:ln>
                        <a:noFill/>
                      </a:ln>
                    </pic:spPr>
                  </pic:pic>
                </a:graphicData>
              </a:graphic>
            </wp:inline>
          </w:drawing>
        </w:r>
        <w:bookmarkStart w:id="1257" w:name="_Toc501528702"/>
        <w:bookmarkStart w:id="1258" w:name="_Toc501529102"/>
        <w:bookmarkStart w:id="1259" w:name="_Toc501529285"/>
        <w:bookmarkStart w:id="1260" w:name="_Toc501529978"/>
        <w:bookmarkStart w:id="1261" w:name="_Toc501530094"/>
        <w:bookmarkStart w:id="1262" w:name="_Toc501530210"/>
        <w:bookmarkStart w:id="1263" w:name="_Toc501530327"/>
        <w:bookmarkStart w:id="1264" w:name="_Toc501530446"/>
        <w:bookmarkStart w:id="1265" w:name="_Toc501531187"/>
        <w:bookmarkStart w:id="1266" w:name="_Toc501531349"/>
        <w:bookmarkStart w:id="1267" w:name="_Toc501531463"/>
        <w:bookmarkStart w:id="1268" w:name="_Toc501531741"/>
        <w:bookmarkStart w:id="1269" w:name="_Toc501531911"/>
        <w:bookmarkStart w:id="1270" w:name="_Toc501532153"/>
        <w:bookmarkStart w:id="1271" w:name="_Toc501532379"/>
        <w:bookmarkStart w:id="1272" w:name="_Toc501532495"/>
        <w:bookmarkStart w:id="1273" w:name="_Toc501532610"/>
        <w:bookmarkStart w:id="1274" w:name="_Toc501532725"/>
        <w:bookmarkStart w:id="1275" w:name="_Toc501532838"/>
        <w:bookmarkStart w:id="1276" w:name="_Toc501532951"/>
        <w:bookmarkStart w:id="1277" w:name="_Toc501533065"/>
        <w:bookmarkStart w:id="1278" w:name="_Toc501533327"/>
        <w:bookmarkStart w:id="1279" w:name="_Toc501533439"/>
        <w:bookmarkEnd w:id="1255"/>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del>
    </w:p>
    <w:p w14:paraId="5BEB48BA" w14:textId="5242EAC3" w:rsidR="000B51EC" w:rsidRPr="00C108B4" w:rsidDel="00D9132F" w:rsidRDefault="000B51EC">
      <w:pPr>
        <w:pStyle w:val="Heading3"/>
        <w:rPr>
          <w:del w:id="1280" w:author="Nguyễn Trọng Giáp" w:date="2017-12-20T08:44:00Z"/>
          <w:rPrChange w:id="1281" w:author="Nguyen Nhat Hai" w:date="2017-12-19T10:11:00Z">
            <w:rPr>
              <w:del w:id="1282" w:author="Nguyễn Trọng Giáp" w:date="2017-12-20T08:44:00Z"/>
              <w:shd w:val="clear" w:color="auto" w:fill="FFFFFF"/>
            </w:rPr>
          </w:rPrChange>
        </w:rPr>
        <w:pPrChange w:id="1283" w:author="Nguyễn Trọng Giáp" w:date="2017-12-20T08:44:00Z">
          <w:pPr>
            <w:pStyle w:val="Caption"/>
          </w:pPr>
        </w:pPrChange>
      </w:pPr>
      <w:bookmarkStart w:id="1284" w:name="_Toc501531628"/>
      <w:del w:id="1285" w:author="Nguyễn Trọng Giáp" w:date="2017-12-20T08:44:00Z">
        <w:r w:rsidRPr="00C108B4" w:rsidDel="00D9132F">
          <w:rPr>
            <w:rPrChange w:id="1286" w:author="Nguyen Nhat Hai" w:date="2017-12-19T10:11:00Z">
              <w:rPr/>
            </w:rPrChange>
          </w:rPr>
          <w:delText xml:space="preserve">Hình </w:delText>
        </w:r>
        <w:r w:rsidR="00413E38" w:rsidRPr="00C108B4" w:rsidDel="00D9132F">
          <w:rPr>
            <w:rPrChange w:id="1287" w:author="Nguyen Nhat Hai" w:date="2017-12-19T10:11:00Z">
              <w:rPr>
                <w:noProof/>
              </w:rPr>
            </w:rPrChange>
          </w:rPr>
          <w:fldChar w:fldCharType="begin"/>
        </w:r>
        <w:r w:rsidR="00413E38" w:rsidRPr="00C108B4" w:rsidDel="00D9132F">
          <w:rPr>
            <w:rPrChange w:id="1288" w:author="Nguyen Nhat Hai" w:date="2017-12-19T10:11:00Z">
              <w:rPr/>
            </w:rPrChange>
          </w:rPr>
          <w:delInstrText xml:space="preserve"> SEQ Hình \* ARABIC </w:delInstrText>
        </w:r>
        <w:r w:rsidR="00413E38" w:rsidRPr="00C108B4" w:rsidDel="00D9132F">
          <w:rPr>
            <w:rPrChange w:id="1289" w:author="Nguyen Nhat Hai" w:date="2017-12-19T10:11:00Z">
              <w:rPr>
                <w:noProof/>
              </w:rPr>
            </w:rPrChange>
          </w:rPr>
          <w:fldChar w:fldCharType="separate"/>
        </w:r>
      </w:del>
      <w:del w:id="1290" w:author="Nguyễn Trọng Giáp" w:date="2017-12-20T08:26:00Z">
        <w:r w:rsidR="009B2870" w:rsidRPr="00C108B4" w:rsidDel="00BF0AD3">
          <w:rPr>
            <w:rPrChange w:id="1291" w:author="Nguyen Nhat Hai" w:date="2017-12-19T10:11:00Z">
              <w:rPr>
                <w:noProof/>
              </w:rPr>
            </w:rPrChange>
          </w:rPr>
          <w:delText>45</w:delText>
        </w:r>
      </w:del>
      <w:del w:id="1292" w:author="Nguyễn Trọng Giáp" w:date="2017-12-20T08:44:00Z">
        <w:r w:rsidR="00413E38" w:rsidRPr="00C108B4" w:rsidDel="00D9132F">
          <w:rPr>
            <w:rPrChange w:id="1293" w:author="Nguyen Nhat Hai" w:date="2017-12-19T10:11:00Z">
              <w:rPr>
                <w:noProof/>
              </w:rPr>
            </w:rPrChange>
          </w:rPr>
          <w:fldChar w:fldCharType="end"/>
        </w:r>
        <w:r w:rsidRPr="00C108B4" w:rsidDel="00D9132F">
          <w:rPr>
            <w:rPrChange w:id="1294" w:author="Nguyen Nhat Hai" w:date="2017-12-19T10:11:00Z">
              <w:rPr/>
            </w:rPrChange>
          </w:rPr>
          <w:delText xml:space="preserve">: </w:delText>
        </w:r>
        <w:r w:rsidRPr="00C108B4" w:rsidDel="00D9132F">
          <w:rPr>
            <w:rPrChange w:id="1295" w:author="Nguyen Nhat Hai" w:date="2017-12-19T10:11:00Z">
              <w:rPr>
                <w:shd w:val="clear" w:color="auto" w:fill="FFFFFF"/>
              </w:rPr>
            </w:rPrChange>
          </w:rPr>
          <w:delText>Material Design - phong cách thiết kế giao diện mới của Google</w:delText>
        </w:r>
        <w:bookmarkStart w:id="1296" w:name="_Toc501528703"/>
        <w:bookmarkStart w:id="1297" w:name="_Toc501529103"/>
        <w:bookmarkStart w:id="1298" w:name="_Toc501529286"/>
        <w:bookmarkStart w:id="1299" w:name="_Toc501529979"/>
        <w:bookmarkStart w:id="1300" w:name="_Toc501530095"/>
        <w:bookmarkStart w:id="1301" w:name="_Toc501530211"/>
        <w:bookmarkStart w:id="1302" w:name="_Toc501530328"/>
        <w:bookmarkStart w:id="1303" w:name="_Toc501530447"/>
        <w:bookmarkStart w:id="1304" w:name="_Toc501531188"/>
        <w:bookmarkStart w:id="1305" w:name="_Toc501531350"/>
        <w:bookmarkStart w:id="1306" w:name="_Toc501531464"/>
        <w:bookmarkStart w:id="1307" w:name="_Toc501531742"/>
        <w:bookmarkStart w:id="1308" w:name="_Toc501531912"/>
        <w:bookmarkStart w:id="1309" w:name="_Toc501532154"/>
        <w:bookmarkStart w:id="1310" w:name="_Toc501532380"/>
        <w:bookmarkStart w:id="1311" w:name="_Toc501532496"/>
        <w:bookmarkStart w:id="1312" w:name="_Toc501532611"/>
        <w:bookmarkStart w:id="1313" w:name="_Toc501532726"/>
        <w:bookmarkStart w:id="1314" w:name="_Toc501532839"/>
        <w:bookmarkStart w:id="1315" w:name="_Toc501532952"/>
        <w:bookmarkStart w:id="1316" w:name="_Toc501533066"/>
        <w:bookmarkStart w:id="1317" w:name="_Toc501533328"/>
        <w:bookmarkStart w:id="1318" w:name="_Toc501533440"/>
        <w:bookmarkEnd w:id="1284"/>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del>
    </w:p>
    <w:p w14:paraId="3367977A" w14:textId="378D767A" w:rsidR="00495605" w:rsidRPr="00C108B4" w:rsidDel="00D9132F" w:rsidRDefault="00E15A42">
      <w:pPr>
        <w:pStyle w:val="Heading3"/>
        <w:rPr>
          <w:del w:id="1319" w:author="Nguyễn Trọng Giáp" w:date="2017-12-20T08:44:00Z"/>
          <w:rPrChange w:id="1320" w:author="Nguyen Nhat Hai" w:date="2017-12-19T10:11:00Z">
            <w:rPr>
              <w:del w:id="1321" w:author="Nguyễn Trọng Giáp" w:date="2017-12-20T08:44:00Z"/>
              <w:i/>
            </w:rPr>
          </w:rPrChange>
        </w:rPr>
        <w:pPrChange w:id="1322" w:author="Nguyễn Trọng Giáp" w:date="2017-12-20T08:44:00Z">
          <w:pPr/>
        </w:pPrChange>
      </w:pPr>
      <w:bookmarkStart w:id="1323" w:name="_Toc501531629"/>
      <w:del w:id="1324" w:author="Nguyễn Trọng Giáp" w:date="2017-12-20T08:44:00Z">
        <w:r w:rsidRPr="00C108B4" w:rsidDel="00D9132F">
          <w:rPr>
            <w:rPrChange w:id="1325" w:author="Nguyen Nhat Hai" w:date="2017-12-19T10:11:00Z">
              <w:rPr>
                <w:i/>
              </w:rPr>
            </w:rPrChange>
          </w:rPr>
          <w:delText>Đặc điểm của Material Design</w:delText>
        </w:r>
        <w:bookmarkStart w:id="1326" w:name="_Toc501528704"/>
        <w:bookmarkStart w:id="1327" w:name="_Toc501529104"/>
        <w:bookmarkStart w:id="1328" w:name="_Toc501529287"/>
        <w:bookmarkStart w:id="1329" w:name="_Toc501529980"/>
        <w:bookmarkStart w:id="1330" w:name="_Toc501530096"/>
        <w:bookmarkStart w:id="1331" w:name="_Toc501530212"/>
        <w:bookmarkStart w:id="1332" w:name="_Toc501530329"/>
        <w:bookmarkStart w:id="1333" w:name="_Toc501530448"/>
        <w:bookmarkStart w:id="1334" w:name="_Toc501531189"/>
        <w:bookmarkStart w:id="1335" w:name="_Toc501531351"/>
        <w:bookmarkStart w:id="1336" w:name="_Toc501531465"/>
        <w:bookmarkStart w:id="1337" w:name="_Toc501531743"/>
        <w:bookmarkStart w:id="1338" w:name="_Toc501531913"/>
        <w:bookmarkStart w:id="1339" w:name="_Toc501532155"/>
        <w:bookmarkStart w:id="1340" w:name="_Toc501532381"/>
        <w:bookmarkStart w:id="1341" w:name="_Toc501532497"/>
        <w:bookmarkStart w:id="1342" w:name="_Toc501532612"/>
        <w:bookmarkStart w:id="1343" w:name="_Toc501532727"/>
        <w:bookmarkStart w:id="1344" w:name="_Toc501532840"/>
        <w:bookmarkStart w:id="1345" w:name="_Toc501532953"/>
        <w:bookmarkStart w:id="1346" w:name="_Toc501533067"/>
        <w:bookmarkStart w:id="1347" w:name="_Toc501533329"/>
        <w:bookmarkStart w:id="1348" w:name="_Toc501533441"/>
        <w:bookmarkEnd w:id="1323"/>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del>
    </w:p>
    <w:p w14:paraId="73B60EA7" w14:textId="77918FD9" w:rsidR="00495605" w:rsidRPr="00C108B4" w:rsidDel="00D9132F" w:rsidRDefault="00495605">
      <w:pPr>
        <w:pStyle w:val="Heading3"/>
        <w:rPr>
          <w:del w:id="1349" w:author="Nguyễn Trọng Giáp" w:date="2017-12-20T08:44:00Z"/>
          <w:rPrChange w:id="1350" w:author="Nguyen Nhat Hai" w:date="2017-12-19T10:11:00Z">
            <w:rPr>
              <w:del w:id="1351" w:author="Nguyễn Trọng Giáp" w:date="2017-12-20T08:44:00Z"/>
            </w:rPr>
          </w:rPrChange>
        </w:rPr>
        <w:pPrChange w:id="1352" w:author="Nguyễn Trọng Giáp" w:date="2017-12-20T08:44:00Z">
          <w:pPr>
            <w:pStyle w:val="ListParagraph"/>
            <w:numPr>
              <w:numId w:val="26"/>
            </w:numPr>
            <w:ind w:hanging="360"/>
          </w:pPr>
        </w:pPrChange>
      </w:pPr>
      <w:bookmarkStart w:id="1353" w:name="_Toc501531630"/>
      <w:del w:id="1354" w:author="Nguyễn Trọng Giáp" w:date="2017-12-20T08:44:00Z">
        <w:r w:rsidRPr="00745C1E" w:rsidDel="00D9132F">
          <w:delText>S</w:delText>
        </w:r>
        <w:r w:rsidRPr="000368EB" w:rsidDel="00D9132F">
          <w:delText>ử</w:delText>
        </w:r>
        <w:r w:rsidRPr="00C108B4" w:rsidDel="00D9132F">
          <w:rPr>
            <w:rPrChange w:id="1355" w:author="Nguyen Nhat Hai" w:date="2017-12-19T10:11:00Z">
              <w:rPr/>
            </w:rPrChange>
          </w:rPr>
          <w:delText xml:space="preserve"> dụng các màu nổi bật, thường có một mảng màu chủ đạo nằm ở cạnh trên ứng dụng.</w:delText>
        </w:r>
        <w:bookmarkStart w:id="1356" w:name="_Toc501528705"/>
        <w:bookmarkStart w:id="1357" w:name="_Toc501529105"/>
        <w:bookmarkStart w:id="1358" w:name="_Toc501529288"/>
        <w:bookmarkStart w:id="1359" w:name="_Toc501529981"/>
        <w:bookmarkStart w:id="1360" w:name="_Toc501530097"/>
        <w:bookmarkStart w:id="1361" w:name="_Toc501530213"/>
        <w:bookmarkStart w:id="1362" w:name="_Toc501530330"/>
        <w:bookmarkStart w:id="1363" w:name="_Toc501530449"/>
        <w:bookmarkStart w:id="1364" w:name="_Toc501531190"/>
        <w:bookmarkStart w:id="1365" w:name="_Toc501531352"/>
        <w:bookmarkStart w:id="1366" w:name="_Toc501531466"/>
        <w:bookmarkStart w:id="1367" w:name="_Toc501531744"/>
        <w:bookmarkStart w:id="1368" w:name="_Toc501531914"/>
        <w:bookmarkStart w:id="1369" w:name="_Toc501532156"/>
        <w:bookmarkStart w:id="1370" w:name="_Toc501532382"/>
        <w:bookmarkStart w:id="1371" w:name="_Toc501532498"/>
        <w:bookmarkStart w:id="1372" w:name="_Toc501532613"/>
        <w:bookmarkStart w:id="1373" w:name="_Toc501532728"/>
        <w:bookmarkStart w:id="1374" w:name="_Toc501532841"/>
        <w:bookmarkStart w:id="1375" w:name="_Toc501532954"/>
        <w:bookmarkStart w:id="1376" w:name="_Toc501533068"/>
        <w:bookmarkStart w:id="1377" w:name="_Toc501533330"/>
        <w:bookmarkStart w:id="1378" w:name="_Toc501533442"/>
        <w:bookmarkEnd w:id="1353"/>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del>
    </w:p>
    <w:p w14:paraId="32C50EF6" w14:textId="3909EC92" w:rsidR="00495605" w:rsidRPr="00C108B4" w:rsidDel="00D9132F" w:rsidRDefault="00495605">
      <w:pPr>
        <w:pStyle w:val="Heading3"/>
        <w:rPr>
          <w:del w:id="1379" w:author="Nguyễn Trọng Giáp" w:date="2017-12-20T08:44:00Z"/>
          <w:rPrChange w:id="1380" w:author="Nguyen Nhat Hai" w:date="2017-12-19T10:11:00Z">
            <w:rPr>
              <w:del w:id="1381" w:author="Nguyễn Trọng Giáp" w:date="2017-12-20T08:44:00Z"/>
            </w:rPr>
          </w:rPrChange>
        </w:rPr>
        <w:pPrChange w:id="1382" w:author="Nguyễn Trọng Giáp" w:date="2017-12-20T08:44:00Z">
          <w:pPr>
            <w:pStyle w:val="ListParagraph"/>
            <w:numPr>
              <w:numId w:val="26"/>
            </w:numPr>
            <w:ind w:hanging="360"/>
          </w:pPr>
        </w:pPrChange>
      </w:pPr>
      <w:bookmarkStart w:id="1383" w:name="_Toc501531631"/>
      <w:del w:id="1384" w:author="Nguyễn Trọng Giáp" w:date="2017-12-20T08:44:00Z">
        <w:r w:rsidRPr="00C108B4" w:rsidDel="00D9132F">
          <w:rPr>
            <w:rPrChange w:id="1385" w:author="Nguyen Nhat Hai" w:date="2017-12-19T10:11:00Z">
              <w:rPr/>
            </w:rPrChange>
          </w:rPr>
          <w:delText>Các biểu tượng phẳng, đơn giản nhưng dễ hiểu.</w:delText>
        </w:r>
        <w:bookmarkStart w:id="1386" w:name="_Toc501528706"/>
        <w:bookmarkStart w:id="1387" w:name="_Toc501529106"/>
        <w:bookmarkStart w:id="1388" w:name="_Toc501529289"/>
        <w:bookmarkStart w:id="1389" w:name="_Toc501529982"/>
        <w:bookmarkStart w:id="1390" w:name="_Toc501530098"/>
        <w:bookmarkStart w:id="1391" w:name="_Toc501530214"/>
        <w:bookmarkStart w:id="1392" w:name="_Toc501530331"/>
        <w:bookmarkStart w:id="1393" w:name="_Toc501530450"/>
        <w:bookmarkStart w:id="1394" w:name="_Toc501531191"/>
        <w:bookmarkStart w:id="1395" w:name="_Toc501531353"/>
        <w:bookmarkStart w:id="1396" w:name="_Toc501531467"/>
        <w:bookmarkStart w:id="1397" w:name="_Toc501531745"/>
        <w:bookmarkStart w:id="1398" w:name="_Toc501531915"/>
        <w:bookmarkStart w:id="1399" w:name="_Toc501532157"/>
        <w:bookmarkStart w:id="1400" w:name="_Toc501532383"/>
        <w:bookmarkStart w:id="1401" w:name="_Toc501532499"/>
        <w:bookmarkStart w:id="1402" w:name="_Toc501532614"/>
        <w:bookmarkStart w:id="1403" w:name="_Toc501532729"/>
        <w:bookmarkStart w:id="1404" w:name="_Toc501532842"/>
        <w:bookmarkStart w:id="1405" w:name="_Toc501532955"/>
        <w:bookmarkStart w:id="1406" w:name="_Toc501533069"/>
        <w:bookmarkStart w:id="1407" w:name="_Toc501533331"/>
        <w:bookmarkStart w:id="1408" w:name="_Toc501533443"/>
        <w:bookmarkEnd w:id="1383"/>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del>
    </w:p>
    <w:p w14:paraId="69702714" w14:textId="450647E7" w:rsidR="00495605" w:rsidRPr="00C108B4" w:rsidDel="00D9132F" w:rsidRDefault="00495605">
      <w:pPr>
        <w:pStyle w:val="Heading3"/>
        <w:rPr>
          <w:del w:id="1409" w:author="Nguyễn Trọng Giáp" w:date="2017-12-20T08:44:00Z"/>
          <w:rPrChange w:id="1410" w:author="Nguyen Nhat Hai" w:date="2017-12-19T10:11:00Z">
            <w:rPr>
              <w:del w:id="1411" w:author="Nguyễn Trọng Giáp" w:date="2017-12-20T08:44:00Z"/>
            </w:rPr>
          </w:rPrChange>
        </w:rPr>
        <w:pPrChange w:id="1412" w:author="Nguyễn Trọng Giáp" w:date="2017-12-20T08:44:00Z">
          <w:pPr>
            <w:pStyle w:val="ListParagraph"/>
            <w:numPr>
              <w:numId w:val="26"/>
            </w:numPr>
            <w:ind w:hanging="360"/>
          </w:pPr>
        </w:pPrChange>
      </w:pPr>
      <w:bookmarkStart w:id="1413" w:name="_Toc501531632"/>
      <w:del w:id="1414" w:author="Nguyễn Trọng Giáp" w:date="2017-12-20T08:44:00Z">
        <w:r w:rsidRPr="00C108B4" w:rsidDel="00D9132F">
          <w:rPr>
            <w:rPrChange w:id="1415" w:author="Nguyen Nhat Hai" w:date="2017-12-19T10:11:00Z">
              <w:rPr/>
            </w:rPrChange>
          </w:rPr>
          <w:delText>Một số ứng dụng sẽ có một nút tròn to nằm ở góc dưới bên phải, thường có chức năng tạo mới.</w:delText>
        </w:r>
        <w:bookmarkStart w:id="1416" w:name="_Toc501528707"/>
        <w:bookmarkStart w:id="1417" w:name="_Toc501529107"/>
        <w:bookmarkStart w:id="1418" w:name="_Toc501529290"/>
        <w:bookmarkStart w:id="1419" w:name="_Toc501529983"/>
        <w:bookmarkStart w:id="1420" w:name="_Toc501530099"/>
        <w:bookmarkStart w:id="1421" w:name="_Toc501530215"/>
        <w:bookmarkStart w:id="1422" w:name="_Toc501530332"/>
        <w:bookmarkStart w:id="1423" w:name="_Toc501530451"/>
        <w:bookmarkStart w:id="1424" w:name="_Toc501531192"/>
        <w:bookmarkStart w:id="1425" w:name="_Toc501531354"/>
        <w:bookmarkStart w:id="1426" w:name="_Toc501531468"/>
        <w:bookmarkStart w:id="1427" w:name="_Toc501531746"/>
        <w:bookmarkStart w:id="1428" w:name="_Toc501531916"/>
        <w:bookmarkStart w:id="1429" w:name="_Toc501532158"/>
        <w:bookmarkStart w:id="1430" w:name="_Toc501532384"/>
        <w:bookmarkStart w:id="1431" w:name="_Toc501532500"/>
        <w:bookmarkStart w:id="1432" w:name="_Toc501532615"/>
        <w:bookmarkStart w:id="1433" w:name="_Toc501532730"/>
        <w:bookmarkStart w:id="1434" w:name="_Toc501532843"/>
        <w:bookmarkStart w:id="1435" w:name="_Toc501532956"/>
        <w:bookmarkStart w:id="1436" w:name="_Toc501533070"/>
        <w:bookmarkStart w:id="1437" w:name="_Toc501533332"/>
        <w:bookmarkStart w:id="1438" w:name="_Toc501533444"/>
        <w:bookmarkEnd w:id="1413"/>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del>
    </w:p>
    <w:p w14:paraId="59FE1CB5" w14:textId="3578500A" w:rsidR="00495605" w:rsidRPr="00C108B4" w:rsidDel="00D9132F" w:rsidRDefault="00495605">
      <w:pPr>
        <w:pStyle w:val="Heading3"/>
        <w:rPr>
          <w:del w:id="1439" w:author="Nguyễn Trọng Giáp" w:date="2017-12-20T08:44:00Z"/>
          <w:rPrChange w:id="1440" w:author="Nguyen Nhat Hai" w:date="2017-12-19T10:11:00Z">
            <w:rPr>
              <w:del w:id="1441" w:author="Nguyễn Trọng Giáp" w:date="2017-12-20T08:44:00Z"/>
            </w:rPr>
          </w:rPrChange>
        </w:rPr>
        <w:pPrChange w:id="1442" w:author="Nguyễn Trọng Giáp" w:date="2017-12-20T08:44:00Z">
          <w:pPr>
            <w:pStyle w:val="ListParagraph"/>
            <w:numPr>
              <w:numId w:val="26"/>
            </w:numPr>
            <w:ind w:hanging="360"/>
          </w:pPr>
        </w:pPrChange>
      </w:pPr>
      <w:bookmarkStart w:id="1443" w:name="_Toc501531633"/>
      <w:del w:id="1444" w:author="Nguyễn Trọng Giáp" w:date="2017-12-20T08:44:00Z">
        <w:r w:rsidRPr="00C108B4" w:rsidDel="00D9132F">
          <w:rPr>
            <w:rPrChange w:id="1445" w:author="Nguyen Nhat Hai" w:date="2017-12-19T10:11:00Z">
              <w:rPr/>
            </w:rPrChange>
          </w:rPr>
          <w:delText>Giao diện phẳng, ít hoặc không có hiệu ứng chuyển màu, có hoặc không có hiệu ứng đổ bóng đen.</w:delText>
        </w:r>
        <w:bookmarkStart w:id="1446" w:name="_Toc501528708"/>
        <w:bookmarkStart w:id="1447" w:name="_Toc501529108"/>
        <w:bookmarkStart w:id="1448" w:name="_Toc501529291"/>
        <w:bookmarkStart w:id="1449" w:name="_Toc501529984"/>
        <w:bookmarkStart w:id="1450" w:name="_Toc501530100"/>
        <w:bookmarkStart w:id="1451" w:name="_Toc501530216"/>
        <w:bookmarkStart w:id="1452" w:name="_Toc501530333"/>
        <w:bookmarkStart w:id="1453" w:name="_Toc501530452"/>
        <w:bookmarkStart w:id="1454" w:name="_Toc501531193"/>
        <w:bookmarkStart w:id="1455" w:name="_Toc501531355"/>
        <w:bookmarkStart w:id="1456" w:name="_Toc501531469"/>
        <w:bookmarkStart w:id="1457" w:name="_Toc501531747"/>
        <w:bookmarkStart w:id="1458" w:name="_Toc501531917"/>
        <w:bookmarkStart w:id="1459" w:name="_Toc501532159"/>
        <w:bookmarkStart w:id="1460" w:name="_Toc501532385"/>
        <w:bookmarkStart w:id="1461" w:name="_Toc501532501"/>
        <w:bookmarkStart w:id="1462" w:name="_Toc501532616"/>
        <w:bookmarkStart w:id="1463" w:name="_Toc501532731"/>
        <w:bookmarkStart w:id="1464" w:name="_Toc501532844"/>
        <w:bookmarkStart w:id="1465" w:name="_Toc501532957"/>
        <w:bookmarkStart w:id="1466" w:name="_Toc501533071"/>
        <w:bookmarkStart w:id="1467" w:name="_Toc501533333"/>
        <w:bookmarkStart w:id="1468" w:name="_Toc501533445"/>
        <w:bookmarkEnd w:id="1443"/>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del>
    </w:p>
    <w:p w14:paraId="3F20B1D9" w14:textId="031F795C" w:rsidR="00495605" w:rsidRPr="00C108B4" w:rsidDel="00D9132F" w:rsidRDefault="00495605">
      <w:pPr>
        <w:pStyle w:val="Heading3"/>
        <w:rPr>
          <w:del w:id="1469" w:author="Nguyễn Trọng Giáp" w:date="2017-12-20T08:44:00Z"/>
          <w:rPrChange w:id="1470" w:author="Nguyen Nhat Hai" w:date="2017-12-19T10:11:00Z">
            <w:rPr>
              <w:del w:id="1471" w:author="Nguyễn Trọng Giáp" w:date="2017-12-20T08:44:00Z"/>
            </w:rPr>
          </w:rPrChange>
        </w:rPr>
        <w:pPrChange w:id="1472" w:author="Nguyễn Trọng Giáp" w:date="2017-12-20T08:44:00Z">
          <w:pPr>
            <w:pStyle w:val="ListParagraph"/>
            <w:numPr>
              <w:numId w:val="26"/>
            </w:numPr>
            <w:ind w:hanging="360"/>
          </w:pPr>
        </w:pPrChange>
      </w:pPr>
      <w:bookmarkStart w:id="1473" w:name="_Toc501531634"/>
      <w:del w:id="1474" w:author="Nguyễn Trọng Giáp" w:date="2017-12-20T08:44:00Z">
        <w:r w:rsidRPr="00C108B4" w:rsidDel="00D9132F">
          <w:rPr>
            <w:rPrChange w:id="1475" w:author="Nguyen Nhat Hai" w:date="2017-12-19T10:11:00Z">
              <w:rPr/>
            </w:rPrChange>
          </w:rPr>
          <w:delText>Menu, nút nhấn, chữ viết… có nhiều khoảng cách trắng nên trông thoáng đãng.</w:delText>
        </w:r>
        <w:bookmarkStart w:id="1476" w:name="_Toc501528709"/>
        <w:bookmarkStart w:id="1477" w:name="_Toc501529109"/>
        <w:bookmarkStart w:id="1478" w:name="_Toc501529292"/>
        <w:bookmarkStart w:id="1479" w:name="_Toc501529985"/>
        <w:bookmarkStart w:id="1480" w:name="_Toc501530101"/>
        <w:bookmarkStart w:id="1481" w:name="_Toc501530217"/>
        <w:bookmarkStart w:id="1482" w:name="_Toc501530334"/>
        <w:bookmarkStart w:id="1483" w:name="_Toc501530453"/>
        <w:bookmarkStart w:id="1484" w:name="_Toc501531194"/>
        <w:bookmarkStart w:id="1485" w:name="_Toc501531356"/>
        <w:bookmarkStart w:id="1486" w:name="_Toc501531470"/>
        <w:bookmarkStart w:id="1487" w:name="_Toc501531748"/>
        <w:bookmarkStart w:id="1488" w:name="_Toc501531918"/>
        <w:bookmarkStart w:id="1489" w:name="_Toc501532160"/>
        <w:bookmarkStart w:id="1490" w:name="_Toc501532386"/>
        <w:bookmarkStart w:id="1491" w:name="_Toc501532502"/>
        <w:bookmarkStart w:id="1492" w:name="_Toc501532617"/>
        <w:bookmarkStart w:id="1493" w:name="_Toc501532732"/>
        <w:bookmarkStart w:id="1494" w:name="_Toc501532845"/>
        <w:bookmarkStart w:id="1495" w:name="_Toc501532958"/>
        <w:bookmarkStart w:id="1496" w:name="_Toc501533072"/>
        <w:bookmarkStart w:id="1497" w:name="_Toc501533334"/>
        <w:bookmarkStart w:id="1498" w:name="_Toc501533446"/>
        <w:bookmarkEnd w:id="1473"/>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del>
    </w:p>
    <w:p w14:paraId="355D7417" w14:textId="52433859" w:rsidR="00140B55" w:rsidRPr="00C108B4" w:rsidDel="00D9132F" w:rsidRDefault="00495605">
      <w:pPr>
        <w:pStyle w:val="Heading3"/>
        <w:rPr>
          <w:del w:id="1499" w:author="Nguyễn Trọng Giáp" w:date="2017-12-20T08:44:00Z"/>
          <w:rPrChange w:id="1500" w:author="Nguyen Nhat Hai" w:date="2017-12-19T10:11:00Z">
            <w:rPr>
              <w:del w:id="1501" w:author="Nguyễn Trọng Giáp" w:date="2017-12-20T08:44:00Z"/>
            </w:rPr>
          </w:rPrChange>
        </w:rPr>
        <w:pPrChange w:id="1502" w:author="Nguyễn Trọng Giáp" w:date="2017-12-20T08:44:00Z">
          <w:pPr>
            <w:pStyle w:val="ListParagraph"/>
            <w:numPr>
              <w:numId w:val="26"/>
            </w:numPr>
            <w:ind w:hanging="360"/>
          </w:pPr>
        </w:pPrChange>
      </w:pPr>
      <w:bookmarkStart w:id="1503" w:name="_Toc501531635"/>
      <w:del w:id="1504" w:author="Nguyễn Trọng Giáp" w:date="2017-12-20T08:44:00Z">
        <w:r w:rsidRPr="00C108B4" w:rsidDel="00D9132F">
          <w:rPr>
            <w:rPrChange w:id="1505" w:author="Nguyen Nhat Hai" w:date="2017-12-19T10:11:00Z">
              <w:rPr/>
            </w:rPrChange>
          </w:rPr>
          <w:delText>Có các hiệu ứng chuyển động tự nhiên, dễ hiểu, có thể gợi ý cho một tính năng nào đó.</w:delText>
        </w:r>
        <w:bookmarkStart w:id="1506" w:name="_Toc501528710"/>
        <w:bookmarkStart w:id="1507" w:name="_Toc501529110"/>
        <w:bookmarkStart w:id="1508" w:name="_Toc501529293"/>
        <w:bookmarkStart w:id="1509" w:name="_Toc501529986"/>
        <w:bookmarkStart w:id="1510" w:name="_Toc501530102"/>
        <w:bookmarkStart w:id="1511" w:name="_Toc501530218"/>
        <w:bookmarkStart w:id="1512" w:name="_Toc501530335"/>
        <w:bookmarkStart w:id="1513" w:name="_Toc501530454"/>
        <w:bookmarkStart w:id="1514" w:name="_Toc501531195"/>
        <w:bookmarkStart w:id="1515" w:name="_Toc501531357"/>
        <w:bookmarkStart w:id="1516" w:name="_Toc501531471"/>
        <w:bookmarkStart w:id="1517" w:name="_Toc501531749"/>
        <w:bookmarkStart w:id="1518" w:name="_Toc501531919"/>
        <w:bookmarkStart w:id="1519" w:name="_Toc501532161"/>
        <w:bookmarkStart w:id="1520" w:name="_Toc501532387"/>
        <w:bookmarkStart w:id="1521" w:name="_Toc501532503"/>
        <w:bookmarkStart w:id="1522" w:name="_Toc501532618"/>
        <w:bookmarkStart w:id="1523" w:name="_Toc501532733"/>
        <w:bookmarkStart w:id="1524" w:name="_Toc501532846"/>
        <w:bookmarkStart w:id="1525" w:name="_Toc501532959"/>
        <w:bookmarkStart w:id="1526" w:name="_Toc501533073"/>
        <w:bookmarkStart w:id="1527" w:name="_Toc501533335"/>
        <w:bookmarkStart w:id="1528" w:name="_Toc501533447"/>
        <w:bookmarkEnd w:id="1503"/>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del>
    </w:p>
    <w:p w14:paraId="0E96AFB6" w14:textId="5C6FA8CA" w:rsidR="00140B55" w:rsidRPr="00C108B4" w:rsidDel="00D9132F" w:rsidRDefault="00AC5318">
      <w:pPr>
        <w:pStyle w:val="Heading3"/>
        <w:rPr>
          <w:del w:id="1529" w:author="Nguyễn Trọng Giáp" w:date="2017-12-20T08:44:00Z"/>
          <w:rPrChange w:id="1530" w:author="Nguyen Nhat Hai" w:date="2017-12-19T10:11:00Z">
            <w:rPr>
              <w:del w:id="1531" w:author="Nguyễn Trọng Giáp" w:date="2017-12-20T08:44:00Z"/>
              <w:i/>
            </w:rPr>
          </w:rPrChange>
        </w:rPr>
        <w:pPrChange w:id="1532" w:author="Nguyễn Trọng Giáp" w:date="2017-12-20T08:44:00Z">
          <w:pPr/>
        </w:pPrChange>
      </w:pPr>
      <w:bookmarkStart w:id="1533" w:name="_Toc501531636"/>
      <w:del w:id="1534" w:author="Nguyễn Trọng Giáp" w:date="2017-12-20T08:44:00Z">
        <w:r w:rsidRPr="00C108B4" w:rsidDel="00D9132F">
          <w:rPr>
            <w:rPrChange w:id="1535" w:author="Nguyen Nhat Hai" w:date="2017-12-19T10:11:00Z">
              <w:rPr>
                <w:i/>
              </w:rPr>
            </w:rPrChange>
          </w:rPr>
          <w:delText>Lợi ích của Material Design</w:delText>
        </w:r>
        <w:bookmarkEnd w:id="1533"/>
        <w:r w:rsidRPr="00C108B4" w:rsidDel="00D9132F">
          <w:rPr>
            <w:rPrChange w:id="1536" w:author="Nguyen Nhat Hai" w:date="2017-12-19T10:11:00Z">
              <w:rPr>
                <w:i/>
              </w:rPr>
            </w:rPrChange>
          </w:rPr>
          <w:delText xml:space="preserve"> </w:delText>
        </w:r>
        <w:bookmarkStart w:id="1537" w:name="_Toc501528711"/>
        <w:bookmarkStart w:id="1538" w:name="_Toc501529111"/>
        <w:bookmarkStart w:id="1539" w:name="_Toc501529294"/>
        <w:bookmarkStart w:id="1540" w:name="_Toc501529987"/>
        <w:bookmarkStart w:id="1541" w:name="_Toc501530103"/>
        <w:bookmarkStart w:id="1542" w:name="_Toc501530219"/>
        <w:bookmarkStart w:id="1543" w:name="_Toc501530336"/>
        <w:bookmarkStart w:id="1544" w:name="_Toc501530455"/>
        <w:bookmarkStart w:id="1545" w:name="_Toc501531196"/>
        <w:bookmarkStart w:id="1546" w:name="_Toc501531358"/>
        <w:bookmarkStart w:id="1547" w:name="_Toc501531472"/>
        <w:bookmarkStart w:id="1548" w:name="_Toc501531750"/>
        <w:bookmarkStart w:id="1549" w:name="_Toc501531920"/>
        <w:bookmarkStart w:id="1550" w:name="_Toc501532162"/>
        <w:bookmarkStart w:id="1551" w:name="_Toc501532388"/>
        <w:bookmarkStart w:id="1552" w:name="_Toc501532504"/>
        <w:bookmarkStart w:id="1553" w:name="_Toc501532619"/>
        <w:bookmarkStart w:id="1554" w:name="_Toc501532734"/>
        <w:bookmarkStart w:id="1555" w:name="_Toc501532847"/>
        <w:bookmarkStart w:id="1556" w:name="_Toc501532960"/>
        <w:bookmarkStart w:id="1557" w:name="_Toc501533074"/>
        <w:bookmarkStart w:id="1558" w:name="_Toc501533336"/>
        <w:bookmarkStart w:id="1559" w:name="_Toc501533448"/>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del>
    </w:p>
    <w:p w14:paraId="50D7BB3F" w14:textId="0AA4929F" w:rsidR="00AC5318" w:rsidRPr="00745C1E" w:rsidDel="00D9132F" w:rsidRDefault="00AC5318">
      <w:pPr>
        <w:pStyle w:val="Heading3"/>
        <w:rPr>
          <w:del w:id="1560" w:author="Nguyễn Trọng Giáp" w:date="2017-12-20T08:44:00Z"/>
        </w:rPr>
        <w:pPrChange w:id="1561" w:author="Nguyễn Trọng Giáp" w:date="2017-12-20T08:44:00Z">
          <w:pPr/>
        </w:pPrChange>
      </w:pPr>
      <w:bookmarkStart w:id="1562" w:name="_Toc501531637"/>
      <w:del w:id="1563" w:author="Nguyễn Trọng Giáp" w:date="2017-12-20T08:44:00Z">
        <w:r w:rsidRPr="00745C1E" w:rsidDel="00D9132F">
          <w:delText>Material Design là m</w:delText>
        </w:r>
        <w:r w:rsidRPr="000368EB" w:rsidDel="00D9132F">
          <w:delText>ộ</w:delText>
        </w:r>
        <w:r w:rsidRPr="00C108B4" w:rsidDel="00D9132F">
          <w:rPr>
            <w:rPrChange w:id="1564" w:author="Nguyen Nhat Hai" w:date="2017-12-19T10:11:00Z">
              <w:rPr/>
            </w:rPrChange>
          </w:rPr>
          <w:delText>t ngôn ngữ được Google tạo ra nhằm “</w:delText>
        </w:r>
        <w:r w:rsidRPr="00C108B4" w:rsidDel="00D9132F">
          <w:rPr>
            <w:rPrChange w:id="1565" w:author="Nguyen Nhat Hai" w:date="2017-12-19T10:11:00Z">
              <w:rPr>
                <w:i/>
              </w:rPr>
            </w:rPrChange>
          </w:rPr>
          <w:delText>phát triển một hệ thống nền duy nhất cho phép xây dựng các trải nghiệm đồng bộ giữa nhiều loại và kích thước thiết bị khác nhau. Việc thiết kế cho thiết bị di động được đặt lên hàng đầu, nó còn phải chú trọng đến việc nhập liệu bằng cảm ứng, giọng nói, chuột, bàn phím”. [6]</w:delText>
        </w:r>
        <w:bookmarkStart w:id="1566" w:name="_Toc501528712"/>
        <w:bookmarkStart w:id="1567" w:name="_Toc501529112"/>
        <w:bookmarkStart w:id="1568" w:name="_Toc501529295"/>
        <w:bookmarkStart w:id="1569" w:name="_Toc501529988"/>
        <w:bookmarkStart w:id="1570" w:name="_Toc501530104"/>
        <w:bookmarkStart w:id="1571" w:name="_Toc501530220"/>
        <w:bookmarkStart w:id="1572" w:name="_Toc501530337"/>
        <w:bookmarkStart w:id="1573" w:name="_Toc501530456"/>
        <w:bookmarkStart w:id="1574" w:name="_Toc501531197"/>
        <w:bookmarkStart w:id="1575" w:name="_Toc501531359"/>
        <w:bookmarkStart w:id="1576" w:name="_Toc501531473"/>
        <w:bookmarkStart w:id="1577" w:name="_Toc501531751"/>
        <w:bookmarkStart w:id="1578" w:name="_Toc501531921"/>
        <w:bookmarkStart w:id="1579" w:name="_Toc501532163"/>
        <w:bookmarkStart w:id="1580" w:name="_Toc501532389"/>
        <w:bookmarkStart w:id="1581" w:name="_Toc501532505"/>
        <w:bookmarkStart w:id="1582" w:name="_Toc501532620"/>
        <w:bookmarkStart w:id="1583" w:name="_Toc501532735"/>
        <w:bookmarkStart w:id="1584" w:name="_Toc501532848"/>
        <w:bookmarkStart w:id="1585" w:name="_Toc501532961"/>
        <w:bookmarkStart w:id="1586" w:name="_Toc501533075"/>
        <w:bookmarkStart w:id="1587" w:name="_Toc501533337"/>
        <w:bookmarkStart w:id="1588" w:name="_Toc501533449"/>
        <w:bookmarkEnd w:id="1562"/>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del>
    </w:p>
    <w:p w14:paraId="43637228" w14:textId="5AE7CC03" w:rsidR="00AC5318" w:rsidRPr="00C108B4" w:rsidDel="00D9132F" w:rsidRDefault="00AC5318">
      <w:pPr>
        <w:pStyle w:val="Heading3"/>
        <w:rPr>
          <w:del w:id="1589" w:author="Nguyễn Trọng Giáp" w:date="2017-12-20T08:44:00Z"/>
        </w:rPr>
        <w:pPrChange w:id="1590" w:author="Nguyễn Trọng Giáp" w:date="2017-12-20T08:44:00Z">
          <w:pPr/>
        </w:pPrChange>
      </w:pPr>
      <w:bookmarkStart w:id="1591" w:name="_Toc501531638"/>
      <w:del w:id="1592" w:author="Nguyễn Trọng Giáp" w:date="2017-12-20T08:44:00Z">
        <w:r w:rsidRPr="000368EB" w:rsidDel="00D9132F">
          <w:delText>Thông qua l</w:delText>
        </w:r>
        <w:r w:rsidRPr="00C108B4" w:rsidDel="00D9132F">
          <w:rPr>
            <w:rPrChange w:id="1593" w:author="Nguyen Nhat Hai" w:date="2017-12-19T10:11:00Z">
              <w:rPr/>
            </w:rPrChange>
          </w:rPr>
          <w:delText>ời nói trên, chúng ta có thể thấy là Google muốn mang lại trải nghiệm thống nhất cho người dùng trong hệ sinh thái của hãng. Người dùng cuối như chúng ta sẽ có cảm giác quen thuộc hơn, dành ít thời gian để học hỏi hơn khi sử dụng cùng một app nhưng trên nhiều máy khác nhau. Các lập trình viên thì có thể đảm bảo rằng cách người dùng trải nghiệm app của họ là như nhau không quan trọng thiết bị đang chạy là gì.</w:delText>
        </w:r>
        <w:bookmarkStart w:id="1594" w:name="_Toc501528713"/>
        <w:bookmarkStart w:id="1595" w:name="_Toc501529113"/>
        <w:bookmarkStart w:id="1596" w:name="_Toc501529296"/>
        <w:bookmarkStart w:id="1597" w:name="_Toc501529989"/>
        <w:bookmarkStart w:id="1598" w:name="_Toc501530105"/>
        <w:bookmarkStart w:id="1599" w:name="_Toc501530221"/>
        <w:bookmarkStart w:id="1600" w:name="_Toc501530338"/>
        <w:bookmarkStart w:id="1601" w:name="_Toc501530457"/>
        <w:bookmarkStart w:id="1602" w:name="_Toc501531198"/>
        <w:bookmarkStart w:id="1603" w:name="_Toc501531360"/>
        <w:bookmarkStart w:id="1604" w:name="_Toc501531474"/>
        <w:bookmarkStart w:id="1605" w:name="_Toc501531752"/>
        <w:bookmarkStart w:id="1606" w:name="_Toc501531922"/>
        <w:bookmarkStart w:id="1607" w:name="_Toc501532164"/>
        <w:bookmarkStart w:id="1608" w:name="_Toc501532390"/>
        <w:bookmarkStart w:id="1609" w:name="_Toc501532506"/>
        <w:bookmarkStart w:id="1610" w:name="_Toc501532621"/>
        <w:bookmarkStart w:id="1611" w:name="_Toc501532736"/>
        <w:bookmarkStart w:id="1612" w:name="_Toc501532849"/>
        <w:bookmarkStart w:id="1613" w:name="_Toc501532962"/>
        <w:bookmarkStart w:id="1614" w:name="_Toc501533076"/>
        <w:bookmarkStart w:id="1615" w:name="_Toc501533338"/>
        <w:bookmarkStart w:id="1616" w:name="_Toc501533450"/>
        <w:bookmarkEnd w:id="1591"/>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del>
    </w:p>
    <w:p w14:paraId="43A6ADDB" w14:textId="4069A260" w:rsidR="008743B5" w:rsidDel="007C6311" w:rsidRDefault="00B337DB">
      <w:pPr>
        <w:pStyle w:val="Heading3"/>
        <w:rPr>
          <w:del w:id="1617" w:author="Nguyen Nhat Hai" w:date="2017-12-19T10:12:00Z"/>
        </w:rPr>
        <w:pPrChange w:id="1618" w:author="Nguyen Nhat Hai" w:date="2017-12-19T10:12:00Z">
          <w:pPr>
            <w:pStyle w:val="ListParagraph"/>
            <w:numPr>
              <w:numId w:val="19"/>
            </w:numPr>
            <w:ind w:left="360" w:hanging="360"/>
          </w:pPr>
        </w:pPrChange>
      </w:pPr>
      <w:del w:id="1619" w:author="Nguyễn Trọng Giáp" w:date="2017-12-20T08:44:00Z">
        <w:r w:rsidRPr="00C108B4" w:rsidDel="00D9132F">
          <w:br w:type="page"/>
        </w:r>
      </w:del>
      <w:del w:id="1620" w:author="Nguyen Nhat Hai" w:date="2017-12-19T10:12:00Z">
        <w:r w:rsidR="008743B5" w:rsidDel="007C6311">
          <w:delText>Thiết kế giao diện.</w:delText>
        </w:r>
        <w:bookmarkStart w:id="1621" w:name="_Toc501442359"/>
        <w:bookmarkStart w:id="1622" w:name="_Toc501442439"/>
        <w:bookmarkStart w:id="1623" w:name="_Toc501528714"/>
        <w:bookmarkStart w:id="1624" w:name="_Toc501529114"/>
        <w:bookmarkStart w:id="1625" w:name="_Toc501529297"/>
        <w:bookmarkStart w:id="1626" w:name="_Toc501529990"/>
        <w:bookmarkStart w:id="1627" w:name="_Toc501530106"/>
        <w:bookmarkStart w:id="1628" w:name="_Toc501530222"/>
        <w:bookmarkStart w:id="1629" w:name="_Toc501530339"/>
        <w:bookmarkStart w:id="1630" w:name="_Toc501530458"/>
        <w:bookmarkStart w:id="1631" w:name="_Toc501531199"/>
        <w:bookmarkEnd w:id="1621"/>
        <w:bookmarkEnd w:id="1622"/>
        <w:bookmarkEnd w:id="1623"/>
        <w:bookmarkEnd w:id="1624"/>
        <w:bookmarkEnd w:id="1625"/>
        <w:bookmarkEnd w:id="1626"/>
        <w:bookmarkEnd w:id="1627"/>
        <w:bookmarkEnd w:id="1628"/>
        <w:bookmarkEnd w:id="1629"/>
        <w:bookmarkEnd w:id="1630"/>
        <w:bookmarkEnd w:id="1631"/>
      </w:del>
    </w:p>
    <w:p w14:paraId="24CCF25B" w14:textId="2A033B3C" w:rsidR="00BF4411" w:rsidRDefault="00BF4411">
      <w:pPr>
        <w:pStyle w:val="Heading3"/>
        <w:pPrChange w:id="1632" w:author="Nguyen Nhat Hai" w:date="2017-12-19T10:12:00Z">
          <w:pPr/>
        </w:pPrChange>
      </w:pPr>
      <w:bookmarkStart w:id="1633" w:name="_Toc501533451"/>
      <w:r>
        <w:t>Giao diện màn hình đăng ký</w:t>
      </w:r>
      <w:bookmarkEnd w:id="1633"/>
    </w:p>
    <w:p w14:paraId="764C802B" w14:textId="275D8F2A" w:rsidR="002B3841" w:rsidRDefault="00BB2C46" w:rsidP="002B3841">
      <w:pPr>
        <w:jc w:val="center"/>
      </w:pPr>
      <w:r>
        <w:rPr>
          <w:noProof/>
        </w:rPr>
        <w:drawing>
          <wp:inline distT="0" distB="0" distL="0" distR="0" wp14:anchorId="3FE3D0F3" wp14:editId="535E5A18">
            <wp:extent cx="2005966" cy="3566160"/>
            <wp:effectExtent l="19050" t="19050" r="13335"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5966" cy="3566160"/>
                    </a:xfrm>
                    <a:prstGeom prst="rect">
                      <a:avLst/>
                    </a:prstGeom>
                    <a:noFill/>
                    <a:ln>
                      <a:solidFill>
                        <a:schemeClr val="bg1">
                          <a:lumMod val="75000"/>
                        </a:schemeClr>
                      </a:solidFill>
                    </a:ln>
                  </pic:spPr>
                </pic:pic>
              </a:graphicData>
            </a:graphic>
          </wp:inline>
        </w:drawing>
      </w:r>
      <w:r>
        <w:t xml:space="preserve">   </w:t>
      </w:r>
      <w:r>
        <w:rPr>
          <w:noProof/>
        </w:rPr>
        <w:drawing>
          <wp:inline distT="0" distB="0" distL="0" distR="0" wp14:anchorId="2EC512E7" wp14:editId="71C746E0">
            <wp:extent cx="2005965" cy="3566160"/>
            <wp:effectExtent l="19050" t="19050" r="13335"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p>
    <w:p w14:paraId="15E8D0F4" w14:textId="206A8B3B" w:rsidR="00F56643" w:rsidRPr="00F56643" w:rsidRDefault="00BB2C46" w:rsidP="00F56643">
      <w:pPr>
        <w:jc w:val="center"/>
        <w:rPr>
          <w:rFonts w:cs="Times New Roman"/>
        </w:rPr>
      </w:pPr>
      <w:r>
        <w:rPr>
          <w:noProof/>
        </w:rPr>
        <w:drawing>
          <wp:inline distT="0" distB="0" distL="0" distR="0" wp14:anchorId="5BBC168F" wp14:editId="57BE9850">
            <wp:extent cx="2005965" cy="3566160"/>
            <wp:effectExtent l="19050" t="19050" r="13335"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r>
        <w:rPr>
          <w:rFonts w:cs="Times New Roman"/>
        </w:rPr>
        <w:t xml:space="preserve">   </w:t>
      </w:r>
      <w:r>
        <w:rPr>
          <w:noProof/>
        </w:rPr>
        <w:drawing>
          <wp:inline distT="0" distB="0" distL="0" distR="0" wp14:anchorId="107F2475" wp14:editId="3A498F25">
            <wp:extent cx="2005964" cy="3566160"/>
            <wp:effectExtent l="19050" t="19050" r="13970"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5964" cy="3566160"/>
                    </a:xfrm>
                    <a:prstGeom prst="rect">
                      <a:avLst/>
                    </a:prstGeom>
                    <a:noFill/>
                    <a:ln>
                      <a:solidFill>
                        <a:schemeClr val="bg1">
                          <a:lumMod val="75000"/>
                        </a:schemeClr>
                      </a:solidFill>
                    </a:ln>
                  </pic:spPr>
                </pic:pic>
              </a:graphicData>
            </a:graphic>
          </wp:inline>
        </w:drawing>
      </w:r>
    </w:p>
    <w:p w14:paraId="73977B29" w14:textId="2126A4B5" w:rsidR="00F56643" w:rsidRDefault="00F56643" w:rsidP="00F56643">
      <w:pPr>
        <w:pStyle w:val="Caption"/>
        <w:rPr>
          <w:rFonts w:cs="Times New Roman"/>
        </w:rPr>
      </w:pPr>
      <w:bookmarkStart w:id="1634" w:name="_Toc501533515"/>
      <w:r>
        <w:t xml:space="preserve">Hình </w:t>
      </w:r>
      <w:fldSimple w:instr=" SEQ Hình \* ARABIC ">
        <w:r w:rsidR="007917EC">
          <w:rPr>
            <w:noProof/>
          </w:rPr>
          <w:t>47</w:t>
        </w:r>
      </w:fldSimple>
      <w:r w:rsidR="00B2640D">
        <w:t>: Giao diện các màn hình đăng ký</w:t>
      </w:r>
      <w:bookmarkEnd w:id="1634"/>
    </w:p>
    <w:p w14:paraId="790683B0" w14:textId="77777777" w:rsidR="00D32AED" w:rsidRDefault="00D32AED">
      <w:pPr>
        <w:spacing w:before="0" w:beforeAutospacing="0" w:after="0" w:afterAutospacing="0" w:line="240" w:lineRule="auto"/>
        <w:jc w:val="left"/>
        <w:rPr>
          <w:rFonts w:cs="Times New Roman"/>
        </w:rPr>
      </w:pPr>
      <w:r>
        <w:rPr>
          <w:rFonts w:cs="Times New Roman"/>
        </w:rPr>
        <w:br w:type="page"/>
      </w:r>
    </w:p>
    <w:p w14:paraId="601169B6" w14:textId="51F682D8" w:rsidR="002109E2" w:rsidRPr="00880412" w:rsidRDefault="00BA128E">
      <w:pPr>
        <w:pStyle w:val="Heading3"/>
        <w:pPrChange w:id="1635" w:author="Nguyen Nhat Hai" w:date="2017-12-19T10:12:00Z">
          <w:pPr/>
        </w:pPrChange>
      </w:pPr>
      <w:bookmarkStart w:id="1636" w:name="_Toc501533452"/>
      <w:r>
        <w:lastRenderedPageBreak/>
        <w:t>Giao diện màn hình đăng nhập</w:t>
      </w:r>
      <w:bookmarkEnd w:id="1636"/>
    </w:p>
    <w:p w14:paraId="6CED7BD3" w14:textId="3B10FAF5" w:rsidR="00F56643" w:rsidRPr="00F56643" w:rsidRDefault="002109E2" w:rsidP="00F56643">
      <w:pPr>
        <w:jc w:val="center"/>
        <w:rPr>
          <w:rFonts w:cs="Times New Roman"/>
        </w:rPr>
      </w:pPr>
      <w:r>
        <w:rPr>
          <w:noProof/>
        </w:rPr>
        <w:drawing>
          <wp:inline distT="0" distB="0" distL="0" distR="0" wp14:anchorId="2DF9E5D1" wp14:editId="4E24C59E">
            <wp:extent cx="2007009" cy="3566160"/>
            <wp:effectExtent l="19050" t="19050" r="12700"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07009" cy="3566160"/>
                    </a:xfrm>
                    <a:prstGeom prst="rect">
                      <a:avLst/>
                    </a:prstGeom>
                    <a:noFill/>
                    <a:ln>
                      <a:solidFill>
                        <a:schemeClr val="bg1">
                          <a:lumMod val="75000"/>
                        </a:schemeClr>
                      </a:solidFill>
                    </a:ln>
                  </pic:spPr>
                </pic:pic>
              </a:graphicData>
            </a:graphic>
          </wp:inline>
        </w:drawing>
      </w:r>
      <w:r>
        <w:rPr>
          <w:rFonts w:cs="Times New Roman"/>
        </w:rPr>
        <w:t xml:space="preserve">   </w:t>
      </w:r>
      <w:r>
        <w:rPr>
          <w:noProof/>
        </w:rPr>
        <w:drawing>
          <wp:inline distT="0" distB="0" distL="0" distR="0" wp14:anchorId="4D012F18" wp14:editId="268DD2C4">
            <wp:extent cx="2007009" cy="3566160"/>
            <wp:effectExtent l="19050" t="19050" r="1270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7009" cy="3566160"/>
                    </a:xfrm>
                    <a:prstGeom prst="rect">
                      <a:avLst/>
                    </a:prstGeom>
                    <a:noFill/>
                    <a:ln>
                      <a:solidFill>
                        <a:schemeClr val="bg1">
                          <a:lumMod val="75000"/>
                        </a:schemeClr>
                      </a:solidFill>
                    </a:ln>
                  </pic:spPr>
                </pic:pic>
              </a:graphicData>
            </a:graphic>
          </wp:inline>
        </w:drawing>
      </w:r>
    </w:p>
    <w:p w14:paraId="6152C80F" w14:textId="33CB2691" w:rsidR="00F56643" w:rsidRDefault="00F56643" w:rsidP="00F56643">
      <w:pPr>
        <w:pStyle w:val="Caption"/>
      </w:pPr>
      <w:bookmarkStart w:id="1637" w:name="_Toc501533516"/>
      <w:r>
        <w:t xml:space="preserve">Hình </w:t>
      </w:r>
      <w:fldSimple w:instr=" SEQ Hình \* ARABIC ">
        <w:r w:rsidR="007917EC">
          <w:rPr>
            <w:noProof/>
          </w:rPr>
          <w:t>48</w:t>
        </w:r>
      </w:fldSimple>
      <w:r w:rsidR="00B20519">
        <w:t>: Giao diện màn hình đăng nhập</w:t>
      </w:r>
      <w:bookmarkEnd w:id="1637"/>
    </w:p>
    <w:p w14:paraId="659517A0" w14:textId="30B5DDD7" w:rsidR="00A47719" w:rsidRPr="00A47719" w:rsidRDefault="00A47719">
      <w:pPr>
        <w:pStyle w:val="Heading3"/>
        <w:pPrChange w:id="1638" w:author="Nguyen Nhat Hai" w:date="2017-12-19T10:12:00Z">
          <w:pPr/>
        </w:pPrChange>
      </w:pPr>
      <w:bookmarkStart w:id="1639" w:name="_Toc501533453"/>
      <w:r>
        <w:t xml:space="preserve">Giao diện màn hình </w:t>
      </w:r>
      <w:r w:rsidR="00E36E2E">
        <w:t>chi tiết người dùng và dịch vụ</w:t>
      </w:r>
      <w:bookmarkEnd w:id="1639"/>
    </w:p>
    <w:p w14:paraId="367B8FDB" w14:textId="6476B18D" w:rsidR="00633180" w:rsidRPr="00A829C4" w:rsidRDefault="00A47719" w:rsidP="00A829C4">
      <w:pPr>
        <w:jc w:val="center"/>
        <w:rPr>
          <w:rFonts w:cs="Times New Roman"/>
        </w:rPr>
      </w:pPr>
      <w:r>
        <w:rPr>
          <w:noProof/>
        </w:rPr>
        <w:drawing>
          <wp:inline distT="0" distB="0" distL="0" distR="0" wp14:anchorId="0CA84B28" wp14:editId="5708E9F4">
            <wp:extent cx="2005965" cy="3566160"/>
            <wp:effectExtent l="19050" t="19050" r="13335" b="152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r>
        <w:rPr>
          <w:rFonts w:cs="Times New Roman"/>
        </w:rPr>
        <w:t xml:space="preserve">   </w:t>
      </w:r>
      <w:r>
        <w:rPr>
          <w:noProof/>
        </w:rPr>
        <w:drawing>
          <wp:inline distT="0" distB="0" distL="0" distR="0" wp14:anchorId="5CCE1F80" wp14:editId="302F47C9">
            <wp:extent cx="2005965" cy="3566160"/>
            <wp:effectExtent l="19050" t="19050" r="13335" b="152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p>
    <w:p w14:paraId="191C5F6C" w14:textId="110A3676" w:rsidR="00633180" w:rsidRDefault="00633180" w:rsidP="00633180">
      <w:pPr>
        <w:pStyle w:val="Caption"/>
        <w:rPr>
          <w:rFonts w:cs="Times New Roman"/>
        </w:rPr>
      </w:pPr>
      <w:bookmarkStart w:id="1640" w:name="_Toc501533517"/>
      <w:r>
        <w:t xml:space="preserve">Hình </w:t>
      </w:r>
      <w:fldSimple w:instr=" SEQ Hình \* ARABIC ">
        <w:r w:rsidR="007917EC">
          <w:rPr>
            <w:noProof/>
          </w:rPr>
          <w:t>49</w:t>
        </w:r>
      </w:fldSimple>
      <w:r>
        <w:t>: Giao diện màn hình chi tiết người dùng và dịch vụ</w:t>
      </w:r>
      <w:bookmarkEnd w:id="1640"/>
    </w:p>
    <w:p w14:paraId="750CDEA5" w14:textId="205FDB46" w:rsidR="00BA128E" w:rsidRDefault="00BA128E">
      <w:pPr>
        <w:pStyle w:val="Heading3"/>
        <w:pPrChange w:id="1641" w:author="Nguyen Nhat Hai" w:date="2017-12-19T10:13:00Z">
          <w:pPr/>
        </w:pPrChange>
      </w:pPr>
      <w:bookmarkStart w:id="1642" w:name="_Toc501533454"/>
      <w:r>
        <w:lastRenderedPageBreak/>
        <w:t xml:space="preserve">Giao </w:t>
      </w:r>
      <w:del w:id="1643" w:author="Nguyen Nhat Hai" w:date="2017-12-19T10:13:00Z">
        <w:r w:rsidDel="007C6311">
          <w:delText xml:space="preserve">diên </w:delText>
        </w:r>
      </w:del>
      <w:ins w:id="1644" w:author="Nguyen Nhat Hai" w:date="2017-12-19T10:13:00Z">
        <w:r w:rsidR="007C6311">
          <w:t xml:space="preserve">diện </w:t>
        </w:r>
      </w:ins>
      <w:r>
        <w:t>màn hình tìm kiếm dịch vụ</w:t>
      </w:r>
      <w:bookmarkEnd w:id="1642"/>
    </w:p>
    <w:p w14:paraId="30EB92F7" w14:textId="77777777" w:rsidR="002B3841" w:rsidRDefault="00274FCC" w:rsidP="00BA0090">
      <w:pPr>
        <w:jc w:val="center"/>
        <w:rPr>
          <w:noProof/>
        </w:rPr>
      </w:pPr>
      <w:r>
        <w:rPr>
          <w:noProof/>
        </w:rPr>
        <w:drawing>
          <wp:inline distT="0" distB="0" distL="0" distR="0" wp14:anchorId="2A5647E6" wp14:editId="2FD02D10">
            <wp:extent cx="2005965" cy="3566160"/>
            <wp:effectExtent l="19050" t="19050" r="13335" b="152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r>
        <w:rPr>
          <w:noProof/>
        </w:rPr>
        <w:t xml:space="preserve">    </w:t>
      </w:r>
      <w:r w:rsidR="00BA128E">
        <w:rPr>
          <w:noProof/>
        </w:rPr>
        <w:drawing>
          <wp:inline distT="0" distB="0" distL="0" distR="0" wp14:anchorId="75125944" wp14:editId="52EBAAFE">
            <wp:extent cx="2005965" cy="3566160"/>
            <wp:effectExtent l="19050" t="19050" r="13335"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p>
    <w:p w14:paraId="55CDB497" w14:textId="77777777" w:rsidR="00BA128E" w:rsidRDefault="00DC2CA1" w:rsidP="00BA0090">
      <w:pPr>
        <w:jc w:val="center"/>
        <w:rPr>
          <w:noProof/>
        </w:rPr>
      </w:pPr>
      <w:r>
        <w:rPr>
          <w:noProof/>
        </w:rPr>
        <w:drawing>
          <wp:inline distT="0" distB="0" distL="0" distR="0" wp14:anchorId="556324CF" wp14:editId="2233017A">
            <wp:extent cx="2005965" cy="3566160"/>
            <wp:effectExtent l="19050" t="19050" r="13335"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r>
        <w:rPr>
          <w:noProof/>
        </w:rPr>
        <w:t xml:space="preserve"> </w:t>
      </w:r>
      <w:r w:rsidR="00050CBE">
        <w:rPr>
          <w:noProof/>
        </w:rPr>
        <w:t xml:space="preserve">  </w:t>
      </w:r>
      <w:r w:rsidR="00BF443D">
        <w:rPr>
          <w:noProof/>
        </w:rPr>
        <w:drawing>
          <wp:inline distT="0" distB="0" distL="0" distR="0" wp14:anchorId="033493A8" wp14:editId="751D257B">
            <wp:extent cx="2005965" cy="3566160"/>
            <wp:effectExtent l="19050" t="19050" r="13335" b="152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p>
    <w:p w14:paraId="63F480E1" w14:textId="0536C67B" w:rsidR="00F56643" w:rsidRDefault="00F56643" w:rsidP="00F56643">
      <w:pPr>
        <w:pStyle w:val="Caption"/>
      </w:pPr>
      <w:bookmarkStart w:id="1645" w:name="_Toc501533518"/>
      <w:r>
        <w:t xml:space="preserve">Hình </w:t>
      </w:r>
      <w:fldSimple w:instr=" SEQ Hình \* ARABIC ">
        <w:r w:rsidR="007917EC">
          <w:rPr>
            <w:noProof/>
          </w:rPr>
          <w:t>50</w:t>
        </w:r>
      </w:fldSimple>
      <w:r w:rsidR="00E85EAB">
        <w:t>: Giao diện màn hình tìm kiếm</w:t>
      </w:r>
      <w:r w:rsidR="00CE6E0D">
        <w:t xml:space="preserve"> dịch vụ</w:t>
      </w:r>
      <w:bookmarkEnd w:id="1645"/>
    </w:p>
    <w:p w14:paraId="2E771F2C" w14:textId="77777777" w:rsidR="00F62790" w:rsidRDefault="00F62790">
      <w:pPr>
        <w:spacing w:before="0" w:beforeAutospacing="0" w:after="0" w:afterAutospacing="0" w:line="240" w:lineRule="auto"/>
        <w:jc w:val="left"/>
        <w:rPr>
          <w:rFonts w:cs="Times New Roman"/>
        </w:rPr>
      </w:pPr>
      <w:r>
        <w:rPr>
          <w:rFonts w:cs="Times New Roman"/>
        </w:rPr>
        <w:br w:type="page"/>
      </w:r>
    </w:p>
    <w:p w14:paraId="2202A108" w14:textId="2934A0B7" w:rsidR="00F62790" w:rsidRPr="00F62790" w:rsidRDefault="00F62790">
      <w:pPr>
        <w:pStyle w:val="Heading3"/>
        <w:pPrChange w:id="1646" w:author="Nguyen Nhat Hai" w:date="2017-12-19T10:13:00Z">
          <w:pPr/>
        </w:pPrChange>
      </w:pPr>
      <w:bookmarkStart w:id="1647" w:name="_Hlk501301183"/>
      <w:bookmarkStart w:id="1648" w:name="_Toc501533455"/>
      <w:r>
        <w:lastRenderedPageBreak/>
        <w:t xml:space="preserve">Giao </w:t>
      </w:r>
      <w:del w:id="1649" w:author="Nguyen Nhat Hai" w:date="2017-12-19T10:13:00Z">
        <w:r w:rsidDel="007C6311">
          <w:delText xml:space="preserve">diên </w:delText>
        </w:r>
      </w:del>
      <w:ins w:id="1650" w:author="Nguyen Nhat Hai" w:date="2017-12-19T10:13:00Z">
        <w:r w:rsidR="007C6311">
          <w:t xml:space="preserve">diện </w:t>
        </w:r>
      </w:ins>
      <w:r>
        <w:t>màn hình lịch sử và danh sách đánh dấu</w:t>
      </w:r>
      <w:bookmarkEnd w:id="1647"/>
      <w:bookmarkEnd w:id="1648"/>
    </w:p>
    <w:p w14:paraId="2640CD04" w14:textId="77777777" w:rsidR="009B2870" w:rsidRDefault="00B95240" w:rsidP="009B2870">
      <w:pPr>
        <w:keepNext/>
        <w:jc w:val="center"/>
      </w:pPr>
      <w:r>
        <w:rPr>
          <w:noProof/>
        </w:rPr>
        <w:drawing>
          <wp:inline distT="0" distB="0" distL="0" distR="0" wp14:anchorId="6B659FFE" wp14:editId="0C255F68">
            <wp:extent cx="2007009" cy="3566160"/>
            <wp:effectExtent l="19050" t="19050" r="12700" b="152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7009" cy="3566160"/>
                    </a:xfrm>
                    <a:prstGeom prst="rect">
                      <a:avLst/>
                    </a:prstGeom>
                    <a:noFill/>
                    <a:ln>
                      <a:solidFill>
                        <a:schemeClr val="bg1">
                          <a:lumMod val="75000"/>
                        </a:schemeClr>
                      </a:solidFill>
                    </a:ln>
                  </pic:spPr>
                </pic:pic>
              </a:graphicData>
            </a:graphic>
          </wp:inline>
        </w:drawing>
      </w:r>
      <w:r w:rsidR="000D3285">
        <w:t xml:space="preserve">   </w:t>
      </w:r>
      <w:r w:rsidR="000D3285">
        <w:rPr>
          <w:noProof/>
        </w:rPr>
        <w:drawing>
          <wp:inline distT="0" distB="0" distL="0" distR="0" wp14:anchorId="5D5417A0" wp14:editId="77D58A3A">
            <wp:extent cx="2007009" cy="3566160"/>
            <wp:effectExtent l="19050" t="19050" r="12700"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7009" cy="3566160"/>
                    </a:xfrm>
                    <a:prstGeom prst="rect">
                      <a:avLst/>
                    </a:prstGeom>
                    <a:noFill/>
                    <a:ln>
                      <a:solidFill>
                        <a:schemeClr val="bg1">
                          <a:lumMod val="75000"/>
                        </a:schemeClr>
                      </a:solidFill>
                    </a:ln>
                  </pic:spPr>
                </pic:pic>
              </a:graphicData>
            </a:graphic>
          </wp:inline>
        </w:drawing>
      </w:r>
    </w:p>
    <w:p w14:paraId="0EDD9902" w14:textId="56839188" w:rsidR="00832211" w:rsidRDefault="009B2870" w:rsidP="009B2870">
      <w:pPr>
        <w:pStyle w:val="Caption"/>
      </w:pPr>
      <w:bookmarkStart w:id="1651" w:name="_Toc501533519"/>
      <w:r>
        <w:t xml:space="preserve">Hình </w:t>
      </w:r>
      <w:fldSimple w:instr=" SEQ Hình \* ARABIC ">
        <w:r w:rsidR="007917EC">
          <w:rPr>
            <w:noProof/>
          </w:rPr>
          <w:t>51</w:t>
        </w:r>
      </w:fldSimple>
      <w:r>
        <w:t xml:space="preserve">: </w:t>
      </w:r>
      <w:r>
        <w:rPr>
          <w:rFonts w:cs="Times New Roman"/>
        </w:rPr>
        <w:t>Giao diên màn hình lịch sử và danh sách đánh dấu</w:t>
      </w:r>
      <w:bookmarkEnd w:id="1651"/>
    </w:p>
    <w:p w14:paraId="2C19F09E" w14:textId="06259F90" w:rsidR="00F62790" w:rsidRPr="00F62790" w:rsidRDefault="00F62790">
      <w:pPr>
        <w:pStyle w:val="Heading3"/>
        <w:pPrChange w:id="1652" w:author="Nguyen Nhat Hai" w:date="2017-12-19T10:13:00Z">
          <w:pPr/>
        </w:pPrChange>
      </w:pPr>
      <w:bookmarkStart w:id="1653" w:name="_Toc501533456"/>
      <w:r>
        <w:t xml:space="preserve">Giao </w:t>
      </w:r>
      <w:del w:id="1654" w:author="Nguyen Nhat Hai" w:date="2017-12-19T10:13:00Z">
        <w:r w:rsidDel="007C6311">
          <w:delText xml:space="preserve">diên </w:delText>
        </w:r>
      </w:del>
      <w:ins w:id="1655" w:author="Nguyen Nhat Hai" w:date="2017-12-19T10:13:00Z">
        <w:r w:rsidR="007C6311">
          <w:t>diện</w:t>
        </w:r>
      </w:ins>
      <w:r>
        <w:t>màn hình quản lý xe và thông báo</w:t>
      </w:r>
      <w:bookmarkEnd w:id="1653"/>
    </w:p>
    <w:p w14:paraId="67982012" w14:textId="77777777" w:rsidR="009B2870" w:rsidRDefault="000D3285" w:rsidP="009B2870">
      <w:pPr>
        <w:keepNext/>
        <w:jc w:val="center"/>
      </w:pPr>
      <w:r>
        <w:rPr>
          <w:noProof/>
        </w:rPr>
        <w:drawing>
          <wp:inline distT="0" distB="0" distL="0" distR="0" wp14:anchorId="3E2CA619" wp14:editId="28F1A9DB">
            <wp:extent cx="2007009" cy="3566160"/>
            <wp:effectExtent l="19050" t="19050" r="12700" b="152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7009" cy="3566160"/>
                    </a:xfrm>
                    <a:prstGeom prst="rect">
                      <a:avLst/>
                    </a:prstGeom>
                    <a:noFill/>
                    <a:ln>
                      <a:solidFill>
                        <a:schemeClr val="bg1">
                          <a:lumMod val="75000"/>
                        </a:schemeClr>
                      </a:solidFill>
                    </a:ln>
                  </pic:spPr>
                </pic:pic>
              </a:graphicData>
            </a:graphic>
          </wp:inline>
        </w:drawing>
      </w:r>
      <w:r>
        <w:t xml:space="preserve">   </w:t>
      </w:r>
      <w:r>
        <w:rPr>
          <w:noProof/>
        </w:rPr>
        <w:drawing>
          <wp:inline distT="0" distB="0" distL="0" distR="0" wp14:anchorId="0C6F7ED4" wp14:editId="5AB0C19D">
            <wp:extent cx="2007009" cy="3566160"/>
            <wp:effectExtent l="19050" t="19050" r="12700"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7009" cy="3566160"/>
                    </a:xfrm>
                    <a:prstGeom prst="rect">
                      <a:avLst/>
                    </a:prstGeom>
                    <a:noFill/>
                    <a:ln>
                      <a:solidFill>
                        <a:schemeClr val="bg1">
                          <a:lumMod val="75000"/>
                        </a:schemeClr>
                      </a:solidFill>
                    </a:ln>
                  </pic:spPr>
                </pic:pic>
              </a:graphicData>
            </a:graphic>
          </wp:inline>
        </w:drawing>
      </w:r>
    </w:p>
    <w:p w14:paraId="7F99970F" w14:textId="18A9484B" w:rsidR="005D4164" w:rsidRPr="00E57D1E" w:rsidRDefault="009B2870" w:rsidP="00E57D1E">
      <w:pPr>
        <w:pStyle w:val="Caption"/>
      </w:pPr>
      <w:bookmarkStart w:id="1656" w:name="_Toc501533520"/>
      <w:r>
        <w:t xml:space="preserve">Hình </w:t>
      </w:r>
      <w:fldSimple w:instr=" SEQ Hình \* ARABIC ">
        <w:r w:rsidR="007917EC">
          <w:rPr>
            <w:noProof/>
          </w:rPr>
          <w:t>52</w:t>
        </w:r>
      </w:fldSimple>
      <w:r>
        <w:t xml:space="preserve">: </w:t>
      </w:r>
      <w:r>
        <w:rPr>
          <w:rFonts w:cs="Times New Roman"/>
        </w:rPr>
        <w:t>Giao diên màn hình quản lý xe và thông báo</w:t>
      </w:r>
      <w:bookmarkEnd w:id="1656"/>
    </w:p>
    <w:p w14:paraId="01F010B2" w14:textId="4FDFF6BB" w:rsidR="00274FCC" w:rsidRDefault="008F3F0D">
      <w:pPr>
        <w:pStyle w:val="Heading3"/>
        <w:pPrChange w:id="1657" w:author="Nguyen Nhat Hai" w:date="2017-12-19T10:13:00Z">
          <w:pPr/>
        </w:pPrChange>
      </w:pPr>
      <w:bookmarkStart w:id="1658" w:name="_Toc501533457"/>
      <w:r>
        <w:lastRenderedPageBreak/>
        <w:t xml:space="preserve">Giao </w:t>
      </w:r>
      <w:del w:id="1659" w:author="Nguyen Nhat Hai" w:date="2017-12-19T10:13:00Z">
        <w:r w:rsidDel="000E6D44">
          <w:delText xml:space="preserve">diên </w:delText>
        </w:r>
      </w:del>
      <w:ins w:id="1660" w:author="Nguyen Nhat Hai" w:date="2017-12-19T10:13:00Z">
        <w:r w:rsidR="000E6D44">
          <w:t xml:space="preserve">diện </w:t>
        </w:r>
      </w:ins>
      <w:r>
        <w:t>màn hình quản lý dịch vụ</w:t>
      </w:r>
      <w:bookmarkEnd w:id="1658"/>
    </w:p>
    <w:p w14:paraId="2517F61B" w14:textId="71540F84" w:rsidR="00F302B2" w:rsidRDefault="00763774" w:rsidP="000E742A">
      <w:pPr>
        <w:jc w:val="center"/>
      </w:pPr>
      <w:r>
        <w:rPr>
          <w:noProof/>
        </w:rPr>
        <w:drawing>
          <wp:inline distT="0" distB="0" distL="0" distR="0" wp14:anchorId="2D694669" wp14:editId="2E70C982">
            <wp:extent cx="2005338" cy="3566160"/>
            <wp:effectExtent l="19050" t="19050" r="13970"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05338" cy="3566160"/>
                    </a:xfrm>
                    <a:prstGeom prst="rect">
                      <a:avLst/>
                    </a:prstGeom>
                    <a:noFill/>
                    <a:ln>
                      <a:solidFill>
                        <a:schemeClr val="bg1">
                          <a:lumMod val="75000"/>
                        </a:schemeClr>
                      </a:solidFill>
                    </a:ln>
                  </pic:spPr>
                </pic:pic>
              </a:graphicData>
            </a:graphic>
          </wp:inline>
        </w:drawing>
      </w:r>
      <w:r>
        <w:t xml:space="preserve">   </w:t>
      </w:r>
      <w:r w:rsidR="008F3F0D">
        <w:rPr>
          <w:noProof/>
        </w:rPr>
        <w:drawing>
          <wp:inline distT="0" distB="0" distL="0" distR="0" wp14:anchorId="722810CD" wp14:editId="7CB39B5D">
            <wp:extent cx="2005965" cy="3566160"/>
            <wp:effectExtent l="19050" t="19050" r="13335" b="152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p>
    <w:p w14:paraId="5A6E4A57" w14:textId="058A48D0" w:rsidR="00B2517B" w:rsidRDefault="008F3F0D" w:rsidP="00756275">
      <w:pPr>
        <w:jc w:val="center"/>
      </w:pPr>
      <w:r>
        <w:rPr>
          <w:noProof/>
        </w:rPr>
        <w:drawing>
          <wp:inline distT="0" distB="0" distL="0" distR="0" wp14:anchorId="6B1B319C" wp14:editId="6E7D0F3F">
            <wp:extent cx="2005965" cy="3566160"/>
            <wp:effectExtent l="19050" t="19050" r="13335" b="152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r w:rsidR="00763774">
        <w:t xml:space="preserve">   </w:t>
      </w:r>
      <w:r>
        <w:rPr>
          <w:noProof/>
        </w:rPr>
        <w:drawing>
          <wp:inline distT="0" distB="0" distL="0" distR="0" wp14:anchorId="796BD2E0" wp14:editId="5E8DD587">
            <wp:extent cx="2005965" cy="3566160"/>
            <wp:effectExtent l="19050" t="19050" r="1333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p>
    <w:p w14:paraId="42C5EBB7" w14:textId="4E2FF03F" w:rsidR="00F56643" w:rsidRDefault="00F56643" w:rsidP="00F56643">
      <w:pPr>
        <w:pStyle w:val="Caption"/>
      </w:pPr>
      <w:bookmarkStart w:id="1661" w:name="_Toc501533521"/>
      <w:r>
        <w:t xml:space="preserve">Hình </w:t>
      </w:r>
      <w:fldSimple w:instr=" SEQ Hình \* ARABIC ">
        <w:r w:rsidR="007917EC">
          <w:rPr>
            <w:noProof/>
          </w:rPr>
          <w:t>53</w:t>
        </w:r>
      </w:fldSimple>
      <w:r w:rsidR="00D41A5D">
        <w:t>: Giao diện màn hình quản lý dịch vụ</w:t>
      </w:r>
      <w:bookmarkEnd w:id="1661"/>
    </w:p>
    <w:p w14:paraId="46349229" w14:textId="77777777" w:rsidR="00FD5070" w:rsidRDefault="00FD5070">
      <w:pPr>
        <w:spacing w:before="0" w:beforeAutospacing="0" w:after="0" w:afterAutospacing="0" w:line="240" w:lineRule="auto"/>
        <w:jc w:val="left"/>
        <w:rPr>
          <w:rFonts w:cs="Times New Roman"/>
        </w:rPr>
      </w:pPr>
      <w:r>
        <w:rPr>
          <w:rFonts w:cs="Times New Roman"/>
        </w:rPr>
        <w:br w:type="page"/>
      </w:r>
    </w:p>
    <w:p w14:paraId="46E612B5" w14:textId="2424FB2D" w:rsidR="00D34146" w:rsidRPr="00D34146" w:rsidRDefault="00D34146">
      <w:pPr>
        <w:pStyle w:val="Heading3"/>
        <w:pPrChange w:id="1662" w:author="Nguyen Nhat Hai" w:date="2017-12-19T10:13:00Z">
          <w:pPr/>
        </w:pPrChange>
      </w:pPr>
      <w:bookmarkStart w:id="1663" w:name="_Toc501533458"/>
      <w:r>
        <w:lastRenderedPageBreak/>
        <w:t xml:space="preserve">Giao </w:t>
      </w:r>
      <w:del w:id="1664" w:author="Nguyen Nhat Hai" w:date="2017-12-19T10:13:00Z">
        <w:r w:rsidDel="0057491D">
          <w:delText xml:space="preserve">diên </w:delText>
        </w:r>
      </w:del>
      <w:ins w:id="1665" w:author="Nguyen Nhat Hai" w:date="2017-12-19T10:13:00Z">
        <w:r w:rsidR="0057491D">
          <w:t xml:space="preserve">diện </w:t>
        </w:r>
      </w:ins>
      <w:r>
        <w:t>màn hình quản lý dịch vụ</w:t>
      </w:r>
      <w:bookmarkEnd w:id="1663"/>
    </w:p>
    <w:p w14:paraId="47D343EB" w14:textId="1DBC19C0" w:rsidR="008655C4" w:rsidRDefault="008F3F0D" w:rsidP="008655C4">
      <w:pPr>
        <w:jc w:val="center"/>
        <w:rPr>
          <w:noProof/>
        </w:rPr>
      </w:pPr>
      <w:r>
        <w:rPr>
          <w:noProof/>
        </w:rPr>
        <w:drawing>
          <wp:inline distT="0" distB="0" distL="0" distR="0" wp14:anchorId="54CBAF36" wp14:editId="33A4EA65">
            <wp:extent cx="2005965" cy="3566160"/>
            <wp:effectExtent l="19050" t="19050" r="13335"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r w:rsidR="008655C4">
        <w:t xml:space="preserve">   </w:t>
      </w:r>
      <w:r w:rsidR="00BB4AE9">
        <w:rPr>
          <w:noProof/>
        </w:rPr>
        <w:t>.</w:t>
      </w:r>
      <w:r>
        <w:rPr>
          <w:noProof/>
        </w:rPr>
        <w:drawing>
          <wp:inline distT="0" distB="0" distL="0" distR="0" wp14:anchorId="17EE3DC3" wp14:editId="4A493CAA">
            <wp:extent cx="2005965" cy="3566160"/>
            <wp:effectExtent l="19050" t="19050" r="13335"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a:ln>
                      <a:solidFill>
                        <a:schemeClr val="bg1">
                          <a:lumMod val="75000"/>
                        </a:schemeClr>
                      </a:solidFill>
                    </a:ln>
                  </pic:spPr>
                </pic:pic>
              </a:graphicData>
            </a:graphic>
          </wp:inline>
        </w:drawing>
      </w:r>
    </w:p>
    <w:p w14:paraId="54348FF3" w14:textId="0B64FACC" w:rsidR="00360FE1" w:rsidRDefault="00360FE1" w:rsidP="008655C4">
      <w:pPr>
        <w:jc w:val="center"/>
        <w:rPr>
          <w:noProof/>
        </w:rPr>
      </w:pPr>
      <w:r>
        <w:rPr>
          <w:noProof/>
        </w:rPr>
        <w:drawing>
          <wp:inline distT="0" distB="0" distL="0" distR="0" wp14:anchorId="69606103" wp14:editId="26999F6F">
            <wp:extent cx="2007009" cy="3566160"/>
            <wp:effectExtent l="19050" t="19050" r="1270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07009" cy="3566160"/>
                    </a:xfrm>
                    <a:prstGeom prst="rect">
                      <a:avLst/>
                    </a:prstGeom>
                    <a:noFill/>
                    <a:ln>
                      <a:solidFill>
                        <a:schemeClr val="bg1">
                          <a:lumMod val="75000"/>
                        </a:schemeClr>
                      </a:solidFill>
                    </a:ln>
                  </pic:spPr>
                </pic:pic>
              </a:graphicData>
            </a:graphic>
          </wp:inline>
        </w:drawing>
      </w:r>
      <w:r w:rsidR="008A3A42">
        <w:rPr>
          <w:noProof/>
        </w:rPr>
        <w:t xml:space="preserve">   </w:t>
      </w:r>
      <w:r>
        <w:rPr>
          <w:noProof/>
        </w:rPr>
        <w:drawing>
          <wp:inline distT="0" distB="0" distL="0" distR="0" wp14:anchorId="13B4E15D" wp14:editId="05F8E7E4">
            <wp:extent cx="2007009" cy="3566160"/>
            <wp:effectExtent l="19050" t="19050" r="12700" b="152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7009" cy="3566160"/>
                    </a:xfrm>
                    <a:prstGeom prst="rect">
                      <a:avLst/>
                    </a:prstGeom>
                    <a:noFill/>
                    <a:ln>
                      <a:solidFill>
                        <a:schemeClr val="bg1">
                          <a:lumMod val="75000"/>
                        </a:schemeClr>
                      </a:solidFill>
                    </a:ln>
                  </pic:spPr>
                </pic:pic>
              </a:graphicData>
            </a:graphic>
          </wp:inline>
        </w:drawing>
      </w:r>
    </w:p>
    <w:p w14:paraId="130FF235" w14:textId="0069DE96" w:rsidR="008F3F0D" w:rsidRPr="00A47719" w:rsidRDefault="00F56643" w:rsidP="00A47719">
      <w:pPr>
        <w:pStyle w:val="Caption"/>
        <w:rPr>
          <w:noProof/>
        </w:rPr>
      </w:pPr>
      <w:bookmarkStart w:id="1666" w:name="_Toc501533522"/>
      <w:r>
        <w:t xml:space="preserve">Hình </w:t>
      </w:r>
      <w:fldSimple w:instr=" SEQ Hình \* ARABIC ">
        <w:r w:rsidR="007917EC">
          <w:rPr>
            <w:noProof/>
          </w:rPr>
          <w:t>54</w:t>
        </w:r>
      </w:fldSimple>
      <w:r w:rsidR="00FD5070">
        <w:t>: Giao diện màn hình quản trị của admin</w:t>
      </w:r>
      <w:bookmarkEnd w:id="1666"/>
    </w:p>
    <w:p w14:paraId="198EA138" w14:textId="77777777" w:rsidR="00C16010" w:rsidRDefault="00C16010">
      <w:pPr>
        <w:spacing w:before="0" w:beforeAutospacing="0" w:after="0" w:afterAutospacing="0" w:line="240" w:lineRule="auto"/>
        <w:jc w:val="left"/>
        <w:rPr>
          <w:rFonts w:eastAsiaTheme="majorEastAsia" w:cs="Times New Roman"/>
          <w:b/>
          <w:bCs/>
          <w:sz w:val="25"/>
        </w:rPr>
      </w:pPr>
      <w:r>
        <w:rPr>
          <w:rFonts w:cs="Times New Roman"/>
        </w:rPr>
        <w:br w:type="page"/>
      </w:r>
    </w:p>
    <w:p w14:paraId="1621EA88" w14:textId="77777777" w:rsidR="00E00234" w:rsidRDefault="00D21BB5" w:rsidP="00E00234">
      <w:pPr>
        <w:pStyle w:val="Heading2"/>
        <w:rPr>
          <w:ins w:id="1667" w:author="Nguyễn Trọng Giáp" w:date="2017-12-20T08:25:00Z"/>
        </w:rPr>
      </w:pPr>
      <w:bookmarkStart w:id="1668" w:name="_Toc501532858"/>
      <w:bookmarkStart w:id="1669" w:name="_Toc501533459"/>
      <w:r w:rsidRPr="008B425F">
        <w:lastRenderedPageBreak/>
        <w:t>Thiết kế mô hình dữ liệu</w:t>
      </w:r>
      <w:bookmarkEnd w:id="1668"/>
      <w:bookmarkEnd w:id="1669"/>
    </w:p>
    <w:p w14:paraId="6721C109" w14:textId="71E0340C" w:rsidR="00E00234" w:rsidRDefault="00E00234" w:rsidP="00E00234">
      <w:pPr>
        <w:pStyle w:val="Heading3"/>
        <w:rPr>
          <w:ins w:id="1670" w:author="Nguyễn Trọng Giáp" w:date="2017-12-20T08:26:00Z"/>
        </w:rPr>
      </w:pPr>
      <w:bookmarkStart w:id="1671" w:name="_Toc501532859"/>
      <w:bookmarkStart w:id="1672" w:name="_Toc501533460"/>
      <w:ins w:id="1673" w:author="Nguyễn Trọng Giáp" w:date="2017-12-20T08:24:00Z">
        <w:r>
          <w:t>Yêu cầu bài toán</w:t>
        </w:r>
      </w:ins>
      <w:bookmarkEnd w:id="1671"/>
      <w:bookmarkEnd w:id="1672"/>
    </w:p>
    <w:p w14:paraId="12234004" w14:textId="77777777" w:rsidR="00564828" w:rsidRDefault="00564828" w:rsidP="00564828">
      <w:pPr>
        <w:rPr>
          <w:ins w:id="1674" w:author="Nguyễn Trọng Giáp" w:date="2017-12-20T08:26:00Z"/>
        </w:rPr>
      </w:pPr>
      <w:ins w:id="1675" w:author="Nguyễn Trọng Giáp" w:date="2017-12-20T08:26:00Z">
        <w:r>
          <w:t>Một người dùng có thể đăng ký làm một trong hai loại người dùng của hệ thống: Lái xe, Nhà cung cấp. Các thông tin của người dùng bao gồm họ tên, số điện thoại, địa chỉ email.</w:t>
        </w:r>
      </w:ins>
    </w:p>
    <w:p w14:paraId="6D5BA594" w14:textId="77777777" w:rsidR="00564828" w:rsidRDefault="00564828" w:rsidP="00564828">
      <w:pPr>
        <w:rPr>
          <w:ins w:id="1676" w:author="Nguyễn Trọng Giáp" w:date="2017-12-20T08:26:00Z"/>
        </w:rPr>
      </w:pPr>
      <w:ins w:id="1677" w:author="Nguyễn Trọng Giáp" w:date="2017-12-20T08:26:00Z">
        <w:r>
          <w:t>Nhà cung cấp có thể sở hữu nhiều dịch vụ, các thông tin dịch vụ bao gồm: tên dịch vụ, địa chỉ, mô tả, giá bắt đầu, giá kết thúc, thời gian đóng mở cửa, ảnh dịch vụ. Mỗi dịch vụ có thể bao gồm nhiều loại dịch vụ cùng lúc như đỗ xe, trạm xăng, sửa xe…</w:t>
        </w:r>
      </w:ins>
    </w:p>
    <w:p w14:paraId="6FEC0D95" w14:textId="77777777" w:rsidR="00564828" w:rsidRDefault="00564828" w:rsidP="00564828">
      <w:pPr>
        <w:rPr>
          <w:ins w:id="1678" w:author="Nguyễn Trọng Giáp" w:date="2017-12-20T08:26:00Z"/>
        </w:rPr>
      </w:pPr>
      <w:ins w:id="1679" w:author="Nguyễn Trọng Giáp" w:date="2017-12-20T08:26:00Z">
        <w:r>
          <w:t>Lái xe có thể sở hữu nhiều phương tiện giao thông với các thông tin: biển số, và loại phương tiện (xe máy, ô tô). Hệ thống tự động lưu lịch sử cho lái xe với mỗi lần truy cập đến dịch vụ. Ngoài ra còn có chức năng đánh dấu dịch vụ để cho vào danh sách ghi chú.</w:t>
        </w:r>
      </w:ins>
    </w:p>
    <w:p w14:paraId="4DD1FFD8" w14:textId="77777777" w:rsidR="00564828" w:rsidRDefault="00564828" w:rsidP="00564828">
      <w:pPr>
        <w:rPr>
          <w:ins w:id="1680" w:author="Nguyễn Trọng Giáp" w:date="2017-12-20T08:26:00Z"/>
        </w:rPr>
      </w:pPr>
      <w:ins w:id="1681" w:author="Nguyễn Trọng Giáp" w:date="2017-12-20T08:26:00Z">
        <w:r>
          <w:t>Mỗi người dùng khi đăng nhập vào hệ thống sẽ được tính là một lần kích hoạt sử dụng.</w:t>
        </w:r>
      </w:ins>
    </w:p>
    <w:p w14:paraId="4139A938" w14:textId="094F5EC6" w:rsidR="00564828" w:rsidRPr="000904D7" w:rsidRDefault="00564828">
      <w:pPr>
        <w:rPr>
          <w:ins w:id="1682" w:author="Nguyễn Trọng Giáp" w:date="2017-12-20T08:25:00Z"/>
        </w:rPr>
        <w:pPrChange w:id="1683" w:author="Nguyễn Trọng Giáp" w:date="2017-12-20T08:26:00Z">
          <w:pPr>
            <w:pStyle w:val="Heading3"/>
          </w:pPr>
        </w:pPrChange>
      </w:pPr>
      <w:ins w:id="1684" w:author="Nguyễn Trọng Giáp" w:date="2017-12-20T08:26:00Z">
        <w:r>
          <w:t>Hệ thống có quản trị viên có thể gửi thông báo đến người dùng, nội dung của thông báo bao gồm: chủ đề và nội dung, ngày gửi thông báo.</w:t>
        </w:r>
      </w:ins>
    </w:p>
    <w:p w14:paraId="65E74EEE" w14:textId="5516D6CC" w:rsidR="00564828" w:rsidRDefault="00564828" w:rsidP="00564828">
      <w:pPr>
        <w:pStyle w:val="Heading3"/>
        <w:rPr>
          <w:ins w:id="1685" w:author="Nguyễn Trọng Giáp" w:date="2017-12-20T08:26:00Z"/>
        </w:rPr>
      </w:pPr>
      <w:bookmarkStart w:id="1686" w:name="_Toc501532860"/>
      <w:bookmarkStart w:id="1687" w:name="_Toc501533461"/>
      <w:ins w:id="1688" w:author="Nguyễn Trọng Giáp" w:date="2017-12-20T08:25:00Z">
        <w:r>
          <w:lastRenderedPageBreak/>
          <w:t>Biểu đồ thực thể liên kết</w:t>
        </w:r>
      </w:ins>
      <w:bookmarkEnd w:id="1686"/>
      <w:bookmarkEnd w:id="1687"/>
    </w:p>
    <w:p w14:paraId="23BB23D2" w14:textId="77777777" w:rsidR="00BF0AD3" w:rsidRDefault="00BF0AD3">
      <w:pPr>
        <w:keepNext/>
        <w:rPr>
          <w:ins w:id="1689" w:author="Nguyễn Trọng Giáp" w:date="2017-12-20T08:26:00Z"/>
        </w:rPr>
        <w:pPrChange w:id="1690" w:author="Nguyễn Trọng Giáp" w:date="2017-12-20T08:26:00Z">
          <w:pPr/>
        </w:pPrChange>
      </w:pPr>
      <w:ins w:id="1691" w:author="Nguyễn Trọng Giáp" w:date="2017-12-20T08:26:00Z">
        <w:r>
          <w:rPr>
            <w:noProof/>
          </w:rPr>
          <w:drawing>
            <wp:inline distT="0" distB="0" distL="0" distR="0" wp14:anchorId="2DDAFB4F" wp14:editId="046891BE">
              <wp:extent cx="5577840" cy="7052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7052310"/>
                      </a:xfrm>
                      <a:prstGeom prst="rect">
                        <a:avLst/>
                      </a:prstGeom>
                      <a:noFill/>
                      <a:ln>
                        <a:noFill/>
                      </a:ln>
                    </pic:spPr>
                  </pic:pic>
                </a:graphicData>
              </a:graphic>
            </wp:inline>
          </w:drawing>
        </w:r>
      </w:ins>
    </w:p>
    <w:p w14:paraId="683B34BC" w14:textId="77F572ED" w:rsidR="00BF0AD3" w:rsidRPr="000904D7" w:rsidRDefault="00BF0AD3">
      <w:pPr>
        <w:pStyle w:val="Caption"/>
        <w:pPrChange w:id="1692" w:author="Nguyễn Trọng Giáp" w:date="2017-12-20T08:27:00Z">
          <w:pPr>
            <w:pStyle w:val="Heading3"/>
          </w:pPr>
        </w:pPrChange>
      </w:pPr>
      <w:bookmarkStart w:id="1693" w:name="_Toc501533523"/>
      <w:ins w:id="1694" w:author="Nguyễn Trọng Giáp" w:date="2017-12-20T08:26:00Z">
        <w:r>
          <w:t xml:space="preserve">Hình </w:t>
        </w:r>
        <w:r>
          <w:fldChar w:fldCharType="begin"/>
        </w:r>
        <w:r>
          <w:instrText xml:space="preserve"> SEQ Hình \* ARABIC </w:instrText>
        </w:r>
      </w:ins>
      <w:r>
        <w:fldChar w:fldCharType="separate"/>
      </w:r>
      <w:r w:rsidR="007917EC">
        <w:rPr>
          <w:noProof/>
        </w:rPr>
        <w:t>55</w:t>
      </w:r>
      <w:ins w:id="1695" w:author="Nguyễn Trọng Giáp" w:date="2017-12-20T08:26:00Z">
        <w:r>
          <w:fldChar w:fldCharType="end"/>
        </w:r>
        <w:r>
          <w:t xml:space="preserve">: </w:t>
        </w:r>
      </w:ins>
      <w:ins w:id="1696" w:author="Nguyễn Trọng Giáp" w:date="2017-12-20T08:27:00Z">
        <w:r>
          <w:t>Biểu</w:t>
        </w:r>
      </w:ins>
      <w:ins w:id="1697" w:author="Nguyễn Trọng Giáp" w:date="2017-12-20T08:26:00Z">
        <w:r>
          <w:t xml:space="preserve"> đồ thực thể liên kết</w:t>
        </w:r>
      </w:ins>
      <w:bookmarkEnd w:id="1693"/>
    </w:p>
    <w:p w14:paraId="62F2DCEF" w14:textId="43BA4804" w:rsidR="00990C55" w:rsidRPr="00990C55" w:rsidRDefault="002A3616">
      <w:pPr>
        <w:pStyle w:val="Heading3"/>
        <w:pPrChange w:id="1698" w:author="Nguyễn Trọng Giáp" w:date="2017-12-20T08:25:00Z">
          <w:pPr>
            <w:pStyle w:val="ListParagraph"/>
            <w:numPr>
              <w:numId w:val="19"/>
            </w:numPr>
            <w:ind w:left="360" w:hanging="360"/>
          </w:pPr>
        </w:pPrChange>
      </w:pPr>
      <w:bookmarkStart w:id="1699" w:name="_Toc501532861"/>
      <w:bookmarkStart w:id="1700" w:name="_Toc501533462"/>
      <w:r>
        <w:lastRenderedPageBreak/>
        <w:t>Thiết kế</w:t>
      </w:r>
      <w:r w:rsidR="00990C55">
        <w:t xml:space="preserve"> </w:t>
      </w:r>
      <w:r w:rsidR="00682066">
        <w:t>cơ sở dữ liệu</w:t>
      </w:r>
      <w:bookmarkEnd w:id="1699"/>
      <w:bookmarkEnd w:id="1700"/>
    </w:p>
    <w:p w14:paraId="3A3D6B65" w14:textId="4A4C403C" w:rsidR="00AD0CC2" w:rsidRDefault="00F904FF" w:rsidP="00AD0CC2">
      <w:pPr>
        <w:keepNext/>
      </w:pPr>
      <w:r>
        <w:rPr>
          <w:noProof/>
        </w:rPr>
        <w:drawing>
          <wp:inline distT="0" distB="0" distL="0" distR="0" wp14:anchorId="48AC15AD" wp14:editId="2EBBA2DF">
            <wp:extent cx="5577840" cy="4868692"/>
            <wp:effectExtent l="0" t="0" r="381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868692"/>
                    </a:xfrm>
                    <a:prstGeom prst="rect">
                      <a:avLst/>
                    </a:prstGeom>
                    <a:noFill/>
                    <a:ln>
                      <a:noFill/>
                    </a:ln>
                  </pic:spPr>
                </pic:pic>
              </a:graphicData>
            </a:graphic>
          </wp:inline>
        </w:drawing>
      </w:r>
    </w:p>
    <w:p w14:paraId="5F4F8924" w14:textId="5F627090" w:rsidR="003156C8" w:rsidRDefault="00AD0CC2" w:rsidP="003156C8">
      <w:pPr>
        <w:pStyle w:val="Quote"/>
      </w:pPr>
      <w:bookmarkStart w:id="1701" w:name="_Toc501533524"/>
      <w:r>
        <w:t xml:space="preserve">Hình </w:t>
      </w:r>
      <w:fldSimple w:instr=" SEQ Hình \* ARABIC ">
        <w:r w:rsidR="007917EC">
          <w:rPr>
            <w:noProof/>
          </w:rPr>
          <w:t>56</w:t>
        </w:r>
      </w:fldSimple>
      <w:r>
        <w:t>: Biểu đồ cơ sở dữ liệu</w:t>
      </w:r>
      <w:bookmarkEnd w:id="1701"/>
    </w:p>
    <w:p w14:paraId="3F0A76FB" w14:textId="6224A417" w:rsidR="00E249BB" w:rsidRDefault="003156C8" w:rsidP="00564828">
      <w:pPr>
        <w:pStyle w:val="Heading3"/>
        <w:rPr>
          <w:ins w:id="1702" w:author="Nguyễn Trọng Giáp" w:date="2017-12-20T08:27:00Z"/>
        </w:rPr>
      </w:pPr>
      <w:bookmarkStart w:id="1703" w:name="_Toc501532862"/>
      <w:bookmarkStart w:id="1704" w:name="_Toc501533463"/>
      <w:r>
        <w:t>Thiết kế chi tiết bảng</w:t>
      </w:r>
      <w:bookmarkEnd w:id="1703"/>
      <w:bookmarkEnd w:id="1704"/>
    </w:p>
    <w:p w14:paraId="32B8024A" w14:textId="42C17BCE" w:rsidR="00E20299" w:rsidDel="00E20299" w:rsidRDefault="00E20299" w:rsidP="00E20299">
      <w:pPr>
        <w:pStyle w:val="ListParagraph"/>
        <w:numPr>
          <w:ilvl w:val="0"/>
          <w:numId w:val="39"/>
        </w:numPr>
        <w:rPr>
          <w:del w:id="1705" w:author="Nguyễn Trọng Giáp" w:date="2017-12-20T08:27:00Z"/>
        </w:rPr>
      </w:pPr>
      <w:ins w:id="1706" w:author="Nguyễn Trọng Giáp" w:date="2017-12-20T08:27:00Z">
        <w:r>
          <w:t>Bảng user</w:t>
        </w:r>
      </w:ins>
    </w:p>
    <w:p w14:paraId="71F40BBA" w14:textId="2E238B76" w:rsidR="00E249BB" w:rsidRDefault="00E249BB">
      <w:pPr>
        <w:pStyle w:val="ListParagraph"/>
        <w:numPr>
          <w:ilvl w:val="0"/>
          <w:numId w:val="39"/>
        </w:numPr>
        <w:pPrChange w:id="1707" w:author="Nguyễn Trọng Giáp" w:date="2017-12-20T08:28:00Z">
          <w:pPr>
            <w:pStyle w:val="ListParagraph"/>
            <w:numPr>
              <w:numId w:val="28"/>
            </w:numPr>
            <w:ind w:left="1080" w:hanging="360"/>
          </w:pPr>
        </w:pPrChange>
      </w:pPr>
      <w:del w:id="1708" w:author="Nguyễn Trọng Giáp" w:date="2017-12-20T08:27:00Z">
        <w:r w:rsidDel="00E20299">
          <w:delText xml:space="preserve">Bảng user </w:delText>
        </w:r>
      </w:del>
    </w:p>
    <w:tbl>
      <w:tblPr>
        <w:tblStyle w:val="PlainTable1"/>
        <w:tblW w:w="0" w:type="auto"/>
        <w:tblInd w:w="85" w:type="dxa"/>
        <w:tblLook w:val="04A0" w:firstRow="1" w:lastRow="0" w:firstColumn="1" w:lastColumn="0" w:noHBand="0" w:noVBand="1"/>
        <w:tblPrChange w:id="1709" w:author="Nguyễn Trọng Giáp" w:date="2017-12-20T08:33:00Z">
          <w:tblPr>
            <w:tblStyle w:val="PlainTable1"/>
            <w:tblW w:w="0" w:type="auto"/>
            <w:tblInd w:w="715" w:type="dxa"/>
            <w:tblLook w:val="04A0" w:firstRow="1" w:lastRow="0" w:firstColumn="1" w:lastColumn="0" w:noHBand="0" w:noVBand="1"/>
          </w:tblPr>
        </w:tblPrChange>
      </w:tblPr>
      <w:tblGrid>
        <w:gridCol w:w="1976"/>
        <w:gridCol w:w="1460"/>
        <w:gridCol w:w="2591"/>
        <w:gridCol w:w="2662"/>
        <w:tblGridChange w:id="1710">
          <w:tblGrid>
            <w:gridCol w:w="1976"/>
            <w:gridCol w:w="1465"/>
            <w:gridCol w:w="2608"/>
            <w:gridCol w:w="2010"/>
          </w:tblGrid>
        </w:tblGridChange>
      </w:tblGrid>
      <w:tr w:rsidR="00427B35" w14:paraId="08BC9378" w14:textId="77777777" w:rsidTr="00230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Change w:id="1711" w:author="Nguyễn Trọng Giáp" w:date="2017-12-20T08:33:00Z">
              <w:tcPr>
                <w:tcW w:w="990" w:type="dxa"/>
              </w:tcPr>
            </w:tcPrChange>
          </w:tcPr>
          <w:p w14:paraId="37671952" w14:textId="334A5AC4" w:rsidR="00427B35" w:rsidRPr="00B778AA" w:rsidRDefault="00ED6196" w:rsidP="00B778AA">
            <w:pPr>
              <w:spacing w:before="120" w:beforeAutospacing="0" w:after="120" w:afterAutospacing="0"/>
              <w:jc w:val="left"/>
              <w:cnfStyle w:val="101000000000" w:firstRow="1" w:lastRow="0" w:firstColumn="1" w:lastColumn="0" w:oddVBand="0" w:evenVBand="0" w:oddHBand="0" w:evenHBand="0" w:firstRowFirstColumn="0" w:firstRowLastColumn="0" w:lastRowFirstColumn="0" w:lastRowLastColumn="0"/>
            </w:pPr>
            <w:r>
              <w:t>Tên</w:t>
            </w:r>
          </w:p>
        </w:tc>
        <w:tc>
          <w:tcPr>
            <w:tcW w:w="1465" w:type="dxa"/>
            <w:tcPrChange w:id="1712" w:author="Nguyễn Trọng Giáp" w:date="2017-12-20T08:33:00Z">
              <w:tcPr>
                <w:tcW w:w="1597" w:type="dxa"/>
              </w:tcPr>
            </w:tcPrChange>
          </w:tcPr>
          <w:p w14:paraId="09433470" w14:textId="1BB7EC43" w:rsidR="00427B35" w:rsidRPr="00B778AA" w:rsidRDefault="00427B35" w:rsidP="00B778AA">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Kiểu</w:t>
            </w:r>
          </w:p>
        </w:tc>
        <w:tc>
          <w:tcPr>
            <w:tcW w:w="2608" w:type="dxa"/>
            <w:tcPrChange w:id="1713" w:author="Nguyễn Trọng Giáp" w:date="2017-12-20T08:33:00Z">
              <w:tcPr>
                <w:tcW w:w="3075" w:type="dxa"/>
              </w:tcPr>
            </w:tcPrChange>
          </w:tcPr>
          <w:p w14:paraId="723F5166" w14:textId="79EF752B" w:rsidR="00427B35" w:rsidRPr="00B778AA" w:rsidRDefault="00427B35" w:rsidP="00B778AA">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Mô tả</w:t>
            </w:r>
          </w:p>
        </w:tc>
        <w:tc>
          <w:tcPr>
            <w:tcW w:w="2681" w:type="dxa"/>
            <w:tcPrChange w:id="1714" w:author="Nguyễn Trọng Giáp" w:date="2017-12-20T08:33:00Z">
              <w:tcPr>
                <w:tcW w:w="2348" w:type="dxa"/>
              </w:tcPr>
            </w:tcPrChange>
          </w:tcPr>
          <w:p w14:paraId="0222B669" w14:textId="726EE09D" w:rsidR="00427B35" w:rsidRPr="00B778AA" w:rsidRDefault="00427B35" w:rsidP="00B778AA">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Ràng buộc</w:t>
            </w:r>
          </w:p>
        </w:tc>
      </w:tr>
      <w:tr w:rsidR="00427B35" w14:paraId="16E6746D"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Change w:id="1715" w:author="Nguyễn Trọng Giáp" w:date="2017-12-20T08:33:00Z">
              <w:tcPr>
                <w:tcW w:w="990" w:type="dxa"/>
              </w:tcPr>
            </w:tcPrChange>
          </w:tcPr>
          <w:p w14:paraId="45721459" w14:textId="50444B37" w:rsidR="00427B35" w:rsidRPr="00B778AA" w:rsidRDefault="0042648C" w:rsidP="00BA7D6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id</w:t>
            </w:r>
          </w:p>
        </w:tc>
        <w:tc>
          <w:tcPr>
            <w:tcW w:w="1465" w:type="dxa"/>
            <w:tcPrChange w:id="1716" w:author="Nguyễn Trọng Giáp" w:date="2017-12-20T08:33:00Z">
              <w:tcPr>
                <w:tcW w:w="1597" w:type="dxa"/>
              </w:tcPr>
            </w:tcPrChange>
          </w:tcPr>
          <w:p w14:paraId="44837C2E" w14:textId="6F704D65" w:rsidR="00427B35" w:rsidRPr="00B778AA" w:rsidRDefault="0042648C"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int</w:t>
            </w:r>
          </w:p>
        </w:tc>
        <w:tc>
          <w:tcPr>
            <w:tcW w:w="2608" w:type="dxa"/>
            <w:tcPrChange w:id="1717" w:author="Nguyễn Trọng Giáp" w:date="2017-12-20T08:33:00Z">
              <w:tcPr>
                <w:tcW w:w="3075" w:type="dxa"/>
              </w:tcPr>
            </w:tcPrChange>
          </w:tcPr>
          <w:p w14:paraId="033FC3CF" w14:textId="45BD10AE" w:rsidR="00427B35" w:rsidRPr="00B778AA" w:rsidRDefault="0042648C"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Mã người dùng</w:t>
            </w:r>
          </w:p>
        </w:tc>
        <w:tc>
          <w:tcPr>
            <w:tcW w:w="2681" w:type="dxa"/>
            <w:tcPrChange w:id="1718" w:author="Nguyễn Trọng Giáp" w:date="2017-12-20T08:33:00Z">
              <w:tcPr>
                <w:tcW w:w="2348" w:type="dxa"/>
              </w:tcPr>
            </w:tcPrChange>
          </w:tcPr>
          <w:p w14:paraId="4047A089" w14:textId="5C6012A8" w:rsidR="00427B35" w:rsidRPr="00B778AA" w:rsidRDefault="0042648C"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Khóa chính</w:t>
            </w:r>
          </w:p>
        </w:tc>
      </w:tr>
      <w:tr w:rsidR="0042648C" w14:paraId="229D8B16" w14:textId="77777777" w:rsidTr="0023092C">
        <w:tc>
          <w:tcPr>
            <w:cnfStyle w:val="001000000000" w:firstRow="0" w:lastRow="0" w:firstColumn="1" w:lastColumn="0" w:oddVBand="0" w:evenVBand="0" w:oddHBand="0" w:evenHBand="0" w:firstRowFirstColumn="0" w:firstRowLastColumn="0" w:lastRowFirstColumn="0" w:lastRowLastColumn="0"/>
            <w:tcW w:w="1886" w:type="dxa"/>
            <w:tcPrChange w:id="1719" w:author="Nguyễn Trọng Giáp" w:date="2017-12-20T08:33:00Z">
              <w:tcPr>
                <w:tcW w:w="990" w:type="dxa"/>
              </w:tcPr>
            </w:tcPrChange>
          </w:tcPr>
          <w:p w14:paraId="630F24DE" w14:textId="0A367ABB" w:rsidR="0042648C" w:rsidRPr="00B778AA" w:rsidRDefault="0042648C" w:rsidP="00BA7D67">
            <w:pPr>
              <w:spacing w:before="120" w:beforeAutospacing="0" w:after="120" w:afterAutospacing="0" w:line="240" w:lineRule="auto"/>
              <w:jc w:val="left"/>
              <w:rPr>
                <w:b w:val="0"/>
              </w:rPr>
            </w:pPr>
            <w:r w:rsidRPr="00B778AA">
              <w:rPr>
                <w:b w:val="0"/>
              </w:rPr>
              <w:t>phone</w:t>
            </w:r>
          </w:p>
        </w:tc>
        <w:tc>
          <w:tcPr>
            <w:tcW w:w="1465" w:type="dxa"/>
            <w:tcPrChange w:id="1720" w:author="Nguyễn Trọng Giáp" w:date="2017-12-20T08:33:00Z">
              <w:tcPr>
                <w:tcW w:w="1597" w:type="dxa"/>
              </w:tcPr>
            </w:tcPrChange>
          </w:tcPr>
          <w:p w14:paraId="57065421" w14:textId="308FE21D" w:rsidR="0042648C" w:rsidRPr="00B778AA" w:rsidRDefault="0042648C"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varchar</w:t>
            </w:r>
          </w:p>
        </w:tc>
        <w:tc>
          <w:tcPr>
            <w:tcW w:w="2608" w:type="dxa"/>
            <w:tcPrChange w:id="1721" w:author="Nguyễn Trọng Giáp" w:date="2017-12-20T08:33:00Z">
              <w:tcPr>
                <w:tcW w:w="3075" w:type="dxa"/>
              </w:tcPr>
            </w:tcPrChange>
          </w:tcPr>
          <w:p w14:paraId="28D65D04" w14:textId="75E566DF" w:rsidR="0042648C" w:rsidRPr="00B778AA" w:rsidRDefault="0042648C"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Số điện thoại</w:t>
            </w:r>
          </w:p>
        </w:tc>
        <w:tc>
          <w:tcPr>
            <w:tcW w:w="2681" w:type="dxa"/>
            <w:tcPrChange w:id="1722" w:author="Nguyễn Trọng Giáp" w:date="2017-12-20T08:33:00Z">
              <w:tcPr>
                <w:tcW w:w="2348" w:type="dxa"/>
              </w:tcPr>
            </w:tcPrChange>
          </w:tcPr>
          <w:p w14:paraId="42BB32ED" w14:textId="27E65802" w:rsidR="0042648C" w:rsidRPr="00B778AA" w:rsidRDefault="0042648C"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Duy nhất</w:t>
            </w:r>
          </w:p>
        </w:tc>
      </w:tr>
      <w:tr w:rsidR="0042648C" w14:paraId="55F619E3"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Change w:id="1723" w:author="Nguyễn Trọng Giáp" w:date="2017-12-20T08:33:00Z">
              <w:tcPr>
                <w:tcW w:w="990" w:type="dxa"/>
              </w:tcPr>
            </w:tcPrChange>
          </w:tcPr>
          <w:p w14:paraId="78ADE402" w14:textId="323791A8" w:rsidR="0042648C" w:rsidRPr="00B778AA" w:rsidRDefault="0042648C" w:rsidP="00BA7D6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email</w:t>
            </w:r>
          </w:p>
        </w:tc>
        <w:tc>
          <w:tcPr>
            <w:tcW w:w="1465" w:type="dxa"/>
            <w:tcPrChange w:id="1724" w:author="Nguyễn Trọng Giáp" w:date="2017-12-20T08:33:00Z">
              <w:tcPr>
                <w:tcW w:w="1597" w:type="dxa"/>
              </w:tcPr>
            </w:tcPrChange>
          </w:tcPr>
          <w:p w14:paraId="421106EE" w14:textId="117CF971" w:rsidR="0042648C" w:rsidRPr="00B778AA" w:rsidRDefault="0042648C"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 xml:space="preserve">varchar </w:t>
            </w:r>
          </w:p>
        </w:tc>
        <w:tc>
          <w:tcPr>
            <w:tcW w:w="2608" w:type="dxa"/>
            <w:tcPrChange w:id="1725" w:author="Nguyễn Trọng Giáp" w:date="2017-12-20T08:33:00Z">
              <w:tcPr>
                <w:tcW w:w="3075" w:type="dxa"/>
              </w:tcPr>
            </w:tcPrChange>
          </w:tcPr>
          <w:p w14:paraId="2243A903" w14:textId="32A1F510" w:rsidR="0042648C" w:rsidRPr="00B778AA" w:rsidRDefault="0042648C"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Địa chỉ thư điện tử</w:t>
            </w:r>
          </w:p>
        </w:tc>
        <w:tc>
          <w:tcPr>
            <w:tcW w:w="2681" w:type="dxa"/>
            <w:tcPrChange w:id="1726" w:author="Nguyễn Trọng Giáp" w:date="2017-12-20T08:33:00Z">
              <w:tcPr>
                <w:tcW w:w="2348" w:type="dxa"/>
              </w:tcPr>
            </w:tcPrChange>
          </w:tcPr>
          <w:p w14:paraId="18B795AF" w14:textId="77777777" w:rsidR="0042648C" w:rsidRPr="00B778AA" w:rsidRDefault="0042648C"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42648C" w14:paraId="05307E35" w14:textId="77777777" w:rsidTr="0023092C">
        <w:tc>
          <w:tcPr>
            <w:cnfStyle w:val="001000000000" w:firstRow="0" w:lastRow="0" w:firstColumn="1" w:lastColumn="0" w:oddVBand="0" w:evenVBand="0" w:oddHBand="0" w:evenHBand="0" w:firstRowFirstColumn="0" w:firstRowLastColumn="0" w:lastRowFirstColumn="0" w:lastRowLastColumn="0"/>
            <w:tcW w:w="1886" w:type="dxa"/>
            <w:tcPrChange w:id="1727" w:author="Nguyễn Trọng Giáp" w:date="2017-12-20T08:33:00Z">
              <w:tcPr>
                <w:tcW w:w="990" w:type="dxa"/>
              </w:tcPr>
            </w:tcPrChange>
          </w:tcPr>
          <w:p w14:paraId="350A338A" w14:textId="7B109B06" w:rsidR="0042648C" w:rsidRPr="00B778AA" w:rsidRDefault="0042648C" w:rsidP="00BA7D67">
            <w:pPr>
              <w:spacing w:before="120" w:beforeAutospacing="0" w:after="120" w:afterAutospacing="0" w:line="240" w:lineRule="auto"/>
              <w:jc w:val="left"/>
              <w:rPr>
                <w:b w:val="0"/>
              </w:rPr>
            </w:pPr>
            <w:r w:rsidRPr="00B778AA">
              <w:rPr>
                <w:b w:val="0"/>
              </w:rPr>
              <w:t>name</w:t>
            </w:r>
          </w:p>
        </w:tc>
        <w:tc>
          <w:tcPr>
            <w:tcW w:w="1465" w:type="dxa"/>
            <w:tcPrChange w:id="1728" w:author="Nguyễn Trọng Giáp" w:date="2017-12-20T08:33:00Z">
              <w:tcPr>
                <w:tcW w:w="1597" w:type="dxa"/>
              </w:tcPr>
            </w:tcPrChange>
          </w:tcPr>
          <w:p w14:paraId="6367FD23" w14:textId="62FF828E" w:rsidR="0042648C" w:rsidRPr="00B778AA" w:rsidRDefault="0042648C"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 xml:space="preserve">varchar </w:t>
            </w:r>
          </w:p>
        </w:tc>
        <w:tc>
          <w:tcPr>
            <w:tcW w:w="2608" w:type="dxa"/>
            <w:tcPrChange w:id="1729" w:author="Nguyễn Trọng Giáp" w:date="2017-12-20T08:33:00Z">
              <w:tcPr>
                <w:tcW w:w="3075" w:type="dxa"/>
              </w:tcPr>
            </w:tcPrChange>
          </w:tcPr>
          <w:p w14:paraId="276716E9" w14:textId="2D0E1AFF" w:rsidR="0042648C" w:rsidRPr="00B778AA" w:rsidRDefault="0042648C"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Tên người dùng</w:t>
            </w:r>
          </w:p>
        </w:tc>
        <w:tc>
          <w:tcPr>
            <w:tcW w:w="2681" w:type="dxa"/>
            <w:tcPrChange w:id="1730" w:author="Nguyễn Trọng Giáp" w:date="2017-12-20T08:33:00Z">
              <w:tcPr>
                <w:tcW w:w="2348" w:type="dxa"/>
              </w:tcPr>
            </w:tcPrChange>
          </w:tcPr>
          <w:p w14:paraId="38E6B167" w14:textId="77777777" w:rsidR="0042648C" w:rsidRPr="00B778AA" w:rsidRDefault="0042648C"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42648C" w14:paraId="6305659B"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Change w:id="1731" w:author="Nguyễn Trọng Giáp" w:date="2017-12-20T08:33:00Z">
              <w:tcPr>
                <w:tcW w:w="990" w:type="dxa"/>
              </w:tcPr>
            </w:tcPrChange>
          </w:tcPr>
          <w:p w14:paraId="34921C2D" w14:textId="303F9E1A" w:rsidR="0042648C" w:rsidRPr="00B778AA" w:rsidRDefault="0042648C" w:rsidP="00BA7D6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avatar</w:t>
            </w:r>
          </w:p>
        </w:tc>
        <w:tc>
          <w:tcPr>
            <w:tcW w:w="1465" w:type="dxa"/>
            <w:tcPrChange w:id="1732" w:author="Nguyễn Trọng Giáp" w:date="2017-12-20T08:33:00Z">
              <w:tcPr>
                <w:tcW w:w="1597" w:type="dxa"/>
              </w:tcPr>
            </w:tcPrChange>
          </w:tcPr>
          <w:p w14:paraId="644FC60F" w14:textId="6B8FB862" w:rsidR="0042648C" w:rsidRPr="00B778AA" w:rsidRDefault="0042648C"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varchar</w:t>
            </w:r>
          </w:p>
        </w:tc>
        <w:tc>
          <w:tcPr>
            <w:tcW w:w="2608" w:type="dxa"/>
            <w:tcPrChange w:id="1733" w:author="Nguyễn Trọng Giáp" w:date="2017-12-20T08:33:00Z">
              <w:tcPr>
                <w:tcW w:w="3075" w:type="dxa"/>
              </w:tcPr>
            </w:tcPrChange>
          </w:tcPr>
          <w:p w14:paraId="636E13E0" w14:textId="7328C100" w:rsidR="0042648C" w:rsidRPr="00B778AA" w:rsidRDefault="00E249BB"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Đường dẫn ảnh đại diện</w:t>
            </w:r>
          </w:p>
        </w:tc>
        <w:tc>
          <w:tcPr>
            <w:tcW w:w="2681" w:type="dxa"/>
            <w:tcPrChange w:id="1734" w:author="Nguyễn Trọng Giáp" w:date="2017-12-20T08:33:00Z">
              <w:tcPr>
                <w:tcW w:w="2348" w:type="dxa"/>
              </w:tcPr>
            </w:tcPrChange>
          </w:tcPr>
          <w:p w14:paraId="10FD5DD5" w14:textId="77777777" w:rsidR="0042648C" w:rsidRPr="00B778AA" w:rsidRDefault="0042648C"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42648C" w14:paraId="487FE121" w14:textId="77777777" w:rsidTr="0023092C">
        <w:tc>
          <w:tcPr>
            <w:cnfStyle w:val="001000000000" w:firstRow="0" w:lastRow="0" w:firstColumn="1" w:lastColumn="0" w:oddVBand="0" w:evenVBand="0" w:oddHBand="0" w:evenHBand="0" w:firstRowFirstColumn="0" w:firstRowLastColumn="0" w:lastRowFirstColumn="0" w:lastRowLastColumn="0"/>
            <w:tcW w:w="1886" w:type="dxa"/>
            <w:tcPrChange w:id="1735" w:author="Nguyễn Trọng Giáp" w:date="2017-12-20T08:33:00Z">
              <w:tcPr>
                <w:tcW w:w="990" w:type="dxa"/>
              </w:tcPr>
            </w:tcPrChange>
          </w:tcPr>
          <w:p w14:paraId="0BF7FF50" w14:textId="79503564" w:rsidR="0042648C" w:rsidRPr="00B778AA" w:rsidRDefault="00BA7D67" w:rsidP="00BA7D67">
            <w:pPr>
              <w:spacing w:before="120" w:beforeAutospacing="0" w:after="120" w:afterAutospacing="0" w:line="240" w:lineRule="auto"/>
              <w:jc w:val="left"/>
              <w:rPr>
                <w:b w:val="0"/>
              </w:rPr>
            </w:pPr>
            <w:r>
              <w:rPr>
                <w:b w:val="0"/>
              </w:rPr>
              <w:t>type</w:t>
            </w:r>
          </w:p>
        </w:tc>
        <w:tc>
          <w:tcPr>
            <w:tcW w:w="1465" w:type="dxa"/>
            <w:tcPrChange w:id="1736" w:author="Nguyễn Trọng Giáp" w:date="2017-12-20T08:33:00Z">
              <w:tcPr>
                <w:tcW w:w="1597" w:type="dxa"/>
              </w:tcPr>
            </w:tcPrChange>
          </w:tcPr>
          <w:p w14:paraId="440A4F0B" w14:textId="1A5DA132" w:rsidR="0042648C" w:rsidRPr="00B778AA" w:rsidRDefault="00BA7D67"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int</w:t>
            </w:r>
          </w:p>
        </w:tc>
        <w:tc>
          <w:tcPr>
            <w:tcW w:w="2608" w:type="dxa"/>
            <w:tcPrChange w:id="1737" w:author="Nguyễn Trọng Giáp" w:date="2017-12-20T08:33:00Z">
              <w:tcPr>
                <w:tcW w:w="3075" w:type="dxa"/>
              </w:tcPr>
            </w:tcPrChange>
          </w:tcPr>
          <w:p w14:paraId="5A872E90" w14:textId="4DBA1ADB" w:rsidR="0042648C" w:rsidRPr="00B778AA" w:rsidRDefault="00BA7D67"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Loại người dùng</w:t>
            </w:r>
          </w:p>
        </w:tc>
        <w:tc>
          <w:tcPr>
            <w:tcW w:w="2681" w:type="dxa"/>
            <w:tcPrChange w:id="1738" w:author="Nguyễn Trọng Giáp" w:date="2017-12-20T08:33:00Z">
              <w:tcPr>
                <w:tcW w:w="2348" w:type="dxa"/>
              </w:tcPr>
            </w:tcPrChange>
          </w:tcPr>
          <w:p w14:paraId="0F1234CA" w14:textId="77777777" w:rsidR="0042648C" w:rsidRPr="00B778AA" w:rsidRDefault="0042648C"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42648C" w14:paraId="573001DC"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Change w:id="1739" w:author="Nguyễn Trọng Giáp" w:date="2017-12-20T08:33:00Z">
              <w:tcPr>
                <w:tcW w:w="990" w:type="dxa"/>
              </w:tcPr>
            </w:tcPrChange>
          </w:tcPr>
          <w:p w14:paraId="0E0CD8D5" w14:textId="61222F2D" w:rsidR="0042648C" w:rsidRPr="00B778AA" w:rsidRDefault="00BA7D67" w:rsidP="00BA7D6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lastRenderedPageBreak/>
              <w:t>is_actived</w:t>
            </w:r>
          </w:p>
        </w:tc>
        <w:tc>
          <w:tcPr>
            <w:tcW w:w="1465" w:type="dxa"/>
            <w:tcPrChange w:id="1740" w:author="Nguyễn Trọng Giáp" w:date="2017-12-20T08:33:00Z">
              <w:tcPr>
                <w:tcW w:w="1597" w:type="dxa"/>
              </w:tcPr>
            </w:tcPrChange>
          </w:tcPr>
          <w:p w14:paraId="1DE72132" w14:textId="67312CC9" w:rsidR="0042648C" w:rsidRPr="00B778AA" w:rsidRDefault="00BA7D67"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boolean</w:t>
            </w:r>
          </w:p>
        </w:tc>
        <w:tc>
          <w:tcPr>
            <w:tcW w:w="2608" w:type="dxa"/>
            <w:tcPrChange w:id="1741" w:author="Nguyễn Trọng Giáp" w:date="2017-12-20T08:33:00Z">
              <w:tcPr>
                <w:tcW w:w="3075" w:type="dxa"/>
              </w:tcPr>
            </w:tcPrChange>
          </w:tcPr>
          <w:p w14:paraId="46F14F62" w14:textId="5BE2F5E1" w:rsidR="0042648C" w:rsidRPr="00B778AA" w:rsidRDefault="00BA7D67"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Trạng thái kích hoạt</w:t>
            </w:r>
          </w:p>
        </w:tc>
        <w:tc>
          <w:tcPr>
            <w:tcW w:w="2681" w:type="dxa"/>
            <w:tcPrChange w:id="1742" w:author="Nguyễn Trọng Giáp" w:date="2017-12-20T08:33:00Z">
              <w:tcPr>
                <w:tcW w:w="2348" w:type="dxa"/>
              </w:tcPr>
            </w:tcPrChange>
          </w:tcPr>
          <w:p w14:paraId="327F42BC" w14:textId="77777777" w:rsidR="0042648C" w:rsidRPr="00B778AA" w:rsidRDefault="0042648C"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42648C" w14:paraId="478E629C" w14:textId="77777777" w:rsidTr="0023092C">
        <w:tc>
          <w:tcPr>
            <w:cnfStyle w:val="001000000000" w:firstRow="0" w:lastRow="0" w:firstColumn="1" w:lastColumn="0" w:oddVBand="0" w:evenVBand="0" w:oddHBand="0" w:evenHBand="0" w:firstRowFirstColumn="0" w:firstRowLastColumn="0" w:lastRowFirstColumn="0" w:lastRowLastColumn="0"/>
            <w:tcW w:w="1886" w:type="dxa"/>
            <w:tcPrChange w:id="1743" w:author="Nguyễn Trọng Giáp" w:date="2017-12-20T08:33:00Z">
              <w:tcPr>
                <w:tcW w:w="990" w:type="dxa"/>
              </w:tcPr>
            </w:tcPrChange>
          </w:tcPr>
          <w:p w14:paraId="1023A596" w14:textId="7ED30745" w:rsidR="0042648C" w:rsidRPr="00B778AA" w:rsidRDefault="00BA7D67" w:rsidP="00BA7D67">
            <w:pPr>
              <w:spacing w:before="120" w:beforeAutospacing="0" w:after="120" w:afterAutospacing="0" w:line="240" w:lineRule="auto"/>
              <w:jc w:val="left"/>
              <w:rPr>
                <w:b w:val="0"/>
              </w:rPr>
            </w:pPr>
            <w:r>
              <w:rPr>
                <w:b w:val="0"/>
              </w:rPr>
              <w:t>is_blocked</w:t>
            </w:r>
          </w:p>
        </w:tc>
        <w:tc>
          <w:tcPr>
            <w:tcW w:w="1465" w:type="dxa"/>
            <w:tcPrChange w:id="1744" w:author="Nguyễn Trọng Giáp" w:date="2017-12-20T08:33:00Z">
              <w:tcPr>
                <w:tcW w:w="1597" w:type="dxa"/>
              </w:tcPr>
            </w:tcPrChange>
          </w:tcPr>
          <w:p w14:paraId="42942377" w14:textId="64C02DA9" w:rsidR="0042648C" w:rsidRPr="00B778AA" w:rsidRDefault="00BA7D67"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boolean</w:t>
            </w:r>
          </w:p>
        </w:tc>
        <w:tc>
          <w:tcPr>
            <w:tcW w:w="2608" w:type="dxa"/>
            <w:tcPrChange w:id="1745" w:author="Nguyễn Trọng Giáp" w:date="2017-12-20T08:33:00Z">
              <w:tcPr>
                <w:tcW w:w="3075" w:type="dxa"/>
              </w:tcPr>
            </w:tcPrChange>
          </w:tcPr>
          <w:p w14:paraId="48215A02" w14:textId="5357DF2C" w:rsidR="0042648C" w:rsidRPr="00B778AA" w:rsidRDefault="00BA7D67"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Trạng thái bị chặn</w:t>
            </w:r>
          </w:p>
        </w:tc>
        <w:tc>
          <w:tcPr>
            <w:tcW w:w="2681" w:type="dxa"/>
            <w:tcPrChange w:id="1746" w:author="Nguyễn Trọng Giáp" w:date="2017-12-20T08:33:00Z">
              <w:tcPr>
                <w:tcW w:w="2348" w:type="dxa"/>
              </w:tcPr>
            </w:tcPrChange>
          </w:tcPr>
          <w:p w14:paraId="4286C708" w14:textId="77777777" w:rsidR="0042648C" w:rsidRPr="00B778AA" w:rsidRDefault="0042648C"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42283B" w14:paraId="1A3FD21F"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Change w:id="1747" w:author="Nguyễn Trọng Giáp" w:date="2017-12-20T08:33:00Z">
              <w:tcPr>
                <w:tcW w:w="990" w:type="dxa"/>
              </w:tcPr>
            </w:tcPrChange>
          </w:tcPr>
          <w:p w14:paraId="15047C59" w14:textId="6250A426" w:rsidR="0042283B" w:rsidRDefault="0042283B" w:rsidP="00BA7D6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token</w:t>
            </w:r>
          </w:p>
        </w:tc>
        <w:tc>
          <w:tcPr>
            <w:tcW w:w="1465" w:type="dxa"/>
            <w:tcPrChange w:id="1748" w:author="Nguyễn Trọng Giáp" w:date="2017-12-20T08:33:00Z">
              <w:tcPr>
                <w:tcW w:w="1597" w:type="dxa"/>
              </w:tcPr>
            </w:tcPrChange>
          </w:tcPr>
          <w:p w14:paraId="68232817" w14:textId="6B98BDB4" w:rsidR="0042283B" w:rsidRDefault="0042283B"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varchar</w:t>
            </w:r>
          </w:p>
        </w:tc>
        <w:tc>
          <w:tcPr>
            <w:tcW w:w="2608" w:type="dxa"/>
            <w:tcPrChange w:id="1749" w:author="Nguyễn Trọng Giáp" w:date="2017-12-20T08:33:00Z">
              <w:tcPr>
                <w:tcW w:w="3075" w:type="dxa"/>
              </w:tcPr>
            </w:tcPrChange>
          </w:tcPr>
          <w:p w14:paraId="27C5D851" w14:textId="3BDD3A3F" w:rsidR="0042283B" w:rsidRDefault="0042283B"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Khóa đăng nhập</w:t>
            </w:r>
          </w:p>
        </w:tc>
        <w:tc>
          <w:tcPr>
            <w:tcW w:w="2681" w:type="dxa"/>
            <w:tcPrChange w:id="1750" w:author="Nguyễn Trọng Giáp" w:date="2017-12-20T08:33:00Z">
              <w:tcPr>
                <w:tcW w:w="2348" w:type="dxa"/>
              </w:tcPr>
            </w:tcPrChange>
          </w:tcPr>
          <w:p w14:paraId="6C086CB8" w14:textId="77777777" w:rsidR="0042283B" w:rsidRPr="00B778AA" w:rsidRDefault="0042283B" w:rsidP="00BA7D6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42283B" w14:paraId="2AF593FF" w14:textId="77777777" w:rsidTr="0023092C">
        <w:tc>
          <w:tcPr>
            <w:cnfStyle w:val="001000000000" w:firstRow="0" w:lastRow="0" w:firstColumn="1" w:lastColumn="0" w:oddVBand="0" w:evenVBand="0" w:oddHBand="0" w:evenHBand="0" w:firstRowFirstColumn="0" w:firstRowLastColumn="0" w:lastRowFirstColumn="0" w:lastRowLastColumn="0"/>
            <w:tcW w:w="1886" w:type="dxa"/>
            <w:tcPrChange w:id="1751" w:author="Nguyễn Trọng Giáp" w:date="2017-12-20T08:33:00Z">
              <w:tcPr>
                <w:tcW w:w="990" w:type="dxa"/>
              </w:tcPr>
            </w:tcPrChange>
          </w:tcPr>
          <w:p w14:paraId="3DC47196" w14:textId="058CC9EA" w:rsidR="0042283B" w:rsidRDefault="0042283B" w:rsidP="00BA7D67">
            <w:pPr>
              <w:spacing w:before="120" w:beforeAutospacing="0" w:after="120" w:afterAutospacing="0" w:line="240" w:lineRule="auto"/>
              <w:jc w:val="left"/>
              <w:rPr>
                <w:b w:val="0"/>
              </w:rPr>
            </w:pPr>
            <w:r>
              <w:rPr>
                <w:b w:val="0"/>
              </w:rPr>
              <w:t>notification_token</w:t>
            </w:r>
          </w:p>
        </w:tc>
        <w:tc>
          <w:tcPr>
            <w:tcW w:w="1465" w:type="dxa"/>
            <w:tcPrChange w:id="1752" w:author="Nguyễn Trọng Giáp" w:date="2017-12-20T08:33:00Z">
              <w:tcPr>
                <w:tcW w:w="1597" w:type="dxa"/>
              </w:tcPr>
            </w:tcPrChange>
          </w:tcPr>
          <w:p w14:paraId="344664EE" w14:textId="289E4AE6" w:rsidR="0042283B" w:rsidRDefault="0042283B"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varchar</w:t>
            </w:r>
          </w:p>
        </w:tc>
        <w:tc>
          <w:tcPr>
            <w:tcW w:w="2608" w:type="dxa"/>
            <w:tcPrChange w:id="1753" w:author="Nguyễn Trọng Giáp" w:date="2017-12-20T08:33:00Z">
              <w:tcPr>
                <w:tcW w:w="3075" w:type="dxa"/>
              </w:tcPr>
            </w:tcPrChange>
          </w:tcPr>
          <w:p w14:paraId="0B9AC559" w14:textId="591AB17D" w:rsidR="0042283B" w:rsidRDefault="0042283B" w:rsidP="00BA7D6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Khóa thông báo</w:t>
            </w:r>
          </w:p>
        </w:tc>
        <w:tc>
          <w:tcPr>
            <w:tcW w:w="2681" w:type="dxa"/>
            <w:tcPrChange w:id="1754" w:author="Nguyễn Trọng Giáp" w:date="2017-12-20T08:33:00Z">
              <w:tcPr>
                <w:tcW w:w="2348" w:type="dxa"/>
              </w:tcPr>
            </w:tcPrChange>
          </w:tcPr>
          <w:p w14:paraId="4B91945D" w14:textId="77777777" w:rsidR="0042283B" w:rsidRPr="00B778AA" w:rsidRDefault="0042283B" w:rsidP="004C3515">
            <w:pPr>
              <w:keepNext/>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bl>
    <w:p w14:paraId="06A0709F" w14:textId="058AA175" w:rsidR="004C3515" w:rsidRDefault="004C3515">
      <w:pPr>
        <w:pStyle w:val="Caption"/>
      </w:pPr>
      <w:bookmarkStart w:id="1755" w:name="_Toc501533534"/>
      <w:r>
        <w:t xml:space="preserve">Bảng </w:t>
      </w:r>
      <w:fldSimple w:instr=" SEQ Bảng \* ARABIC ">
        <w:r w:rsidR="007917EC">
          <w:rPr>
            <w:noProof/>
          </w:rPr>
          <w:t>10</w:t>
        </w:r>
      </w:fldSimple>
      <w:r>
        <w:t>: Bảng user</w:t>
      </w:r>
      <w:bookmarkEnd w:id="1755"/>
    </w:p>
    <w:p w14:paraId="07BA1160" w14:textId="2DCB4257" w:rsidR="00E14CC7" w:rsidRDefault="006078EE">
      <w:pPr>
        <w:pStyle w:val="ListParagraph"/>
        <w:numPr>
          <w:ilvl w:val="0"/>
          <w:numId w:val="39"/>
        </w:numPr>
        <w:pPrChange w:id="1756" w:author="Nguyễn Trọng Giáp" w:date="2017-12-20T08:29:00Z">
          <w:pPr>
            <w:pStyle w:val="ListParagraph"/>
            <w:numPr>
              <w:numId w:val="27"/>
            </w:numPr>
            <w:ind w:left="1080" w:hanging="360"/>
          </w:pPr>
        </w:pPrChange>
      </w:pPr>
      <w:r>
        <w:t>Bảng service</w:t>
      </w:r>
    </w:p>
    <w:tbl>
      <w:tblPr>
        <w:tblStyle w:val="PlainTable1"/>
        <w:tblW w:w="0" w:type="auto"/>
        <w:tblInd w:w="85" w:type="dxa"/>
        <w:tblLook w:val="04A0" w:firstRow="1" w:lastRow="0" w:firstColumn="1" w:lastColumn="0" w:noHBand="0" w:noVBand="1"/>
        <w:tblPrChange w:id="1757" w:author="Nguyễn Trọng Giáp" w:date="2017-12-20T08:33:00Z">
          <w:tblPr>
            <w:tblStyle w:val="PlainTable1"/>
            <w:tblW w:w="0" w:type="auto"/>
            <w:tblInd w:w="715" w:type="dxa"/>
            <w:tblLook w:val="04A0" w:firstRow="1" w:lastRow="0" w:firstColumn="1" w:lastColumn="0" w:noHBand="0" w:noVBand="1"/>
          </w:tblPr>
        </w:tblPrChange>
      </w:tblPr>
      <w:tblGrid>
        <w:gridCol w:w="1350"/>
        <w:gridCol w:w="1260"/>
        <w:gridCol w:w="3870"/>
        <w:gridCol w:w="2209"/>
        <w:tblGridChange w:id="1758">
          <w:tblGrid>
            <w:gridCol w:w="1283"/>
            <w:gridCol w:w="1565"/>
            <w:gridCol w:w="3092"/>
            <w:gridCol w:w="2119"/>
          </w:tblGrid>
        </w:tblGridChange>
      </w:tblGrid>
      <w:tr w:rsidR="00E14CC7" w14:paraId="1284EF99" w14:textId="77777777" w:rsidTr="00230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759" w:author="Nguyễn Trọng Giáp" w:date="2017-12-20T08:33:00Z">
              <w:tcPr>
                <w:tcW w:w="1283" w:type="dxa"/>
              </w:tcPr>
            </w:tcPrChange>
          </w:tcPr>
          <w:p w14:paraId="083950D7" w14:textId="77777777" w:rsidR="00E14CC7" w:rsidRPr="00B778AA" w:rsidRDefault="00E14CC7" w:rsidP="00E14CC7">
            <w:pPr>
              <w:spacing w:before="120" w:beforeAutospacing="0" w:after="120" w:afterAutospacing="0"/>
              <w:jc w:val="left"/>
              <w:cnfStyle w:val="101000000000" w:firstRow="1" w:lastRow="0" w:firstColumn="1" w:lastColumn="0" w:oddVBand="0" w:evenVBand="0" w:oddHBand="0" w:evenHBand="0" w:firstRowFirstColumn="0" w:firstRowLastColumn="0" w:lastRowFirstColumn="0" w:lastRowLastColumn="0"/>
            </w:pPr>
            <w:r>
              <w:t>Tên</w:t>
            </w:r>
          </w:p>
        </w:tc>
        <w:tc>
          <w:tcPr>
            <w:tcW w:w="1260" w:type="dxa"/>
            <w:tcPrChange w:id="1760" w:author="Nguyễn Trọng Giáp" w:date="2017-12-20T08:33:00Z">
              <w:tcPr>
                <w:tcW w:w="1565" w:type="dxa"/>
              </w:tcPr>
            </w:tcPrChange>
          </w:tcPr>
          <w:p w14:paraId="19DF0E17" w14:textId="77777777" w:rsidR="00E14CC7" w:rsidRPr="00B778AA" w:rsidRDefault="00E14CC7" w:rsidP="00E14CC7">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Kiểu</w:t>
            </w:r>
          </w:p>
        </w:tc>
        <w:tc>
          <w:tcPr>
            <w:tcW w:w="3870" w:type="dxa"/>
            <w:tcPrChange w:id="1761" w:author="Nguyễn Trọng Giáp" w:date="2017-12-20T08:33:00Z">
              <w:tcPr>
                <w:tcW w:w="3092" w:type="dxa"/>
              </w:tcPr>
            </w:tcPrChange>
          </w:tcPr>
          <w:p w14:paraId="1D2C54DC" w14:textId="77777777" w:rsidR="00E14CC7" w:rsidRPr="00B778AA" w:rsidRDefault="00E14CC7" w:rsidP="00E14CC7">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Mô tả</w:t>
            </w:r>
          </w:p>
        </w:tc>
        <w:tc>
          <w:tcPr>
            <w:tcW w:w="2209" w:type="dxa"/>
            <w:tcPrChange w:id="1762" w:author="Nguyễn Trọng Giáp" w:date="2017-12-20T08:33:00Z">
              <w:tcPr>
                <w:tcW w:w="2119" w:type="dxa"/>
              </w:tcPr>
            </w:tcPrChange>
          </w:tcPr>
          <w:p w14:paraId="48C040DB" w14:textId="77777777" w:rsidR="00E14CC7" w:rsidRPr="00B778AA" w:rsidRDefault="00E14CC7" w:rsidP="00E14CC7">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Ràng buộc</w:t>
            </w:r>
          </w:p>
        </w:tc>
      </w:tr>
      <w:tr w:rsidR="00E14CC7" w14:paraId="5AFB6D32"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763" w:author="Nguyễn Trọng Giáp" w:date="2017-12-20T08:33:00Z">
              <w:tcPr>
                <w:tcW w:w="1283" w:type="dxa"/>
              </w:tcPr>
            </w:tcPrChange>
          </w:tcPr>
          <w:p w14:paraId="10E8727D" w14:textId="77777777" w:rsidR="00E14CC7" w:rsidRPr="00B778AA" w:rsidRDefault="00E14CC7" w:rsidP="00E14CC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id</w:t>
            </w:r>
          </w:p>
        </w:tc>
        <w:tc>
          <w:tcPr>
            <w:tcW w:w="1260" w:type="dxa"/>
            <w:tcPrChange w:id="1764" w:author="Nguyễn Trọng Giáp" w:date="2017-12-20T08:33:00Z">
              <w:tcPr>
                <w:tcW w:w="1565" w:type="dxa"/>
              </w:tcPr>
            </w:tcPrChange>
          </w:tcPr>
          <w:p w14:paraId="407CD7D6" w14:textId="77777777"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int</w:t>
            </w:r>
          </w:p>
        </w:tc>
        <w:tc>
          <w:tcPr>
            <w:tcW w:w="3870" w:type="dxa"/>
            <w:tcPrChange w:id="1765" w:author="Nguyễn Trọng Giáp" w:date="2017-12-20T08:33:00Z">
              <w:tcPr>
                <w:tcW w:w="3092" w:type="dxa"/>
              </w:tcPr>
            </w:tcPrChange>
          </w:tcPr>
          <w:p w14:paraId="10710FF3" w14:textId="0D632224"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 xml:space="preserve">Mã </w:t>
            </w:r>
            <w:r>
              <w:t>dịch vụ</w:t>
            </w:r>
          </w:p>
        </w:tc>
        <w:tc>
          <w:tcPr>
            <w:tcW w:w="2209" w:type="dxa"/>
            <w:tcPrChange w:id="1766" w:author="Nguyễn Trọng Giáp" w:date="2017-12-20T08:33:00Z">
              <w:tcPr>
                <w:tcW w:w="2119" w:type="dxa"/>
              </w:tcPr>
            </w:tcPrChange>
          </w:tcPr>
          <w:p w14:paraId="5C7DA3A2" w14:textId="77777777"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Khóa chính</w:t>
            </w:r>
          </w:p>
        </w:tc>
      </w:tr>
      <w:tr w:rsidR="00E14CC7" w14:paraId="55845F94" w14:textId="77777777" w:rsidTr="0023092C">
        <w:tc>
          <w:tcPr>
            <w:cnfStyle w:val="001000000000" w:firstRow="0" w:lastRow="0" w:firstColumn="1" w:lastColumn="0" w:oddVBand="0" w:evenVBand="0" w:oddHBand="0" w:evenHBand="0" w:firstRowFirstColumn="0" w:firstRowLastColumn="0" w:lastRowFirstColumn="0" w:lastRowLastColumn="0"/>
            <w:tcW w:w="1350" w:type="dxa"/>
            <w:tcPrChange w:id="1767" w:author="Nguyễn Trọng Giáp" w:date="2017-12-20T08:33:00Z">
              <w:tcPr>
                <w:tcW w:w="1283" w:type="dxa"/>
              </w:tcPr>
            </w:tcPrChange>
          </w:tcPr>
          <w:p w14:paraId="1CA92461" w14:textId="74F3602C" w:rsidR="00E14CC7" w:rsidRPr="00B778AA" w:rsidRDefault="00E14CC7" w:rsidP="00E14CC7">
            <w:pPr>
              <w:spacing w:before="120" w:beforeAutospacing="0" w:after="120" w:afterAutospacing="0" w:line="240" w:lineRule="auto"/>
              <w:jc w:val="left"/>
              <w:rPr>
                <w:b w:val="0"/>
              </w:rPr>
            </w:pPr>
            <w:r>
              <w:rPr>
                <w:b w:val="0"/>
              </w:rPr>
              <w:t>user_id</w:t>
            </w:r>
          </w:p>
        </w:tc>
        <w:tc>
          <w:tcPr>
            <w:tcW w:w="1260" w:type="dxa"/>
            <w:tcPrChange w:id="1768" w:author="Nguyễn Trọng Giáp" w:date="2017-12-20T08:33:00Z">
              <w:tcPr>
                <w:tcW w:w="1565" w:type="dxa"/>
              </w:tcPr>
            </w:tcPrChange>
          </w:tcPr>
          <w:p w14:paraId="1FE57163" w14:textId="7A61B807" w:rsidR="00E14CC7" w:rsidRPr="00B778AA" w:rsidRDefault="00E14CC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int</w:t>
            </w:r>
          </w:p>
        </w:tc>
        <w:tc>
          <w:tcPr>
            <w:tcW w:w="3870" w:type="dxa"/>
            <w:tcPrChange w:id="1769" w:author="Nguyễn Trọng Giáp" w:date="2017-12-20T08:33:00Z">
              <w:tcPr>
                <w:tcW w:w="3092" w:type="dxa"/>
              </w:tcPr>
            </w:tcPrChange>
          </w:tcPr>
          <w:p w14:paraId="403B95C4" w14:textId="113CAC34" w:rsidR="00E14CC7" w:rsidRPr="00B778AA" w:rsidRDefault="00E14CC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 xml:space="preserve">Mã </w:t>
            </w:r>
            <w:r w:rsidR="00614220">
              <w:t xml:space="preserve">người dùng </w:t>
            </w:r>
            <w:r w:rsidR="009116BE">
              <w:t>nhà cung cấp</w:t>
            </w:r>
          </w:p>
        </w:tc>
        <w:tc>
          <w:tcPr>
            <w:tcW w:w="2209" w:type="dxa"/>
            <w:tcPrChange w:id="1770" w:author="Nguyễn Trọng Giáp" w:date="2017-12-20T08:33:00Z">
              <w:tcPr>
                <w:tcW w:w="2119" w:type="dxa"/>
              </w:tcPr>
            </w:tcPrChange>
          </w:tcPr>
          <w:p w14:paraId="48ED5FE3" w14:textId="1F977C60" w:rsidR="00E14CC7" w:rsidRPr="00B778AA" w:rsidRDefault="00E14CC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Khóa ngoài</w:t>
            </w:r>
          </w:p>
        </w:tc>
      </w:tr>
      <w:tr w:rsidR="00E14CC7" w14:paraId="62652204"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771" w:author="Nguyễn Trọng Giáp" w:date="2017-12-20T08:33:00Z">
              <w:tcPr>
                <w:tcW w:w="1283" w:type="dxa"/>
              </w:tcPr>
            </w:tcPrChange>
          </w:tcPr>
          <w:p w14:paraId="7A98EDDA" w14:textId="63BDEA01" w:rsidR="00E14CC7" w:rsidRPr="00B778AA" w:rsidRDefault="00E14CC7" w:rsidP="00E14CC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name</w:t>
            </w:r>
          </w:p>
        </w:tc>
        <w:tc>
          <w:tcPr>
            <w:tcW w:w="1260" w:type="dxa"/>
            <w:tcPrChange w:id="1772" w:author="Nguyễn Trọng Giáp" w:date="2017-12-20T08:33:00Z">
              <w:tcPr>
                <w:tcW w:w="1565" w:type="dxa"/>
              </w:tcPr>
            </w:tcPrChange>
          </w:tcPr>
          <w:p w14:paraId="57E9CA77" w14:textId="77777777"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varchar</w:t>
            </w:r>
          </w:p>
        </w:tc>
        <w:tc>
          <w:tcPr>
            <w:tcW w:w="3870" w:type="dxa"/>
            <w:tcPrChange w:id="1773" w:author="Nguyễn Trọng Giáp" w:date="2017-12-20T08:33:00Z">
              <w:tcPr>
                <w:tcW w:w="3092" w:type="dxa"/>
              </w:tcPr>
            </w:tcPrChange>
          </w:tcPr>
          <w:p w14:paraId="3F092440" w14:textId="071ABBBE"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Tên dịch vụ</w:t>
            </w:r>
          </w:p>
        </w:tc>
        <w:tc>
          <w:tcPr>
            <w:tcW w:w="2209" w:type="dxa"/>
            <w:tcPrChange w:id="1774" w:author="Nguyễn Trọng Giáp" w:date="2017-12-20T08:33:00Z">
              <w:tcPr>
                <w:tcW w:w="2119" w:type="dxa"/>
              </w:tcPr>
            </w:tcPrChange>
          </w:tcPr>
          <w:p w14:paraId="5CC0901A" w14:textId="58548171"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E14CC7" w14:paraId="4CA00E45" w14:textId="77777777" w:rsidTr="0023092C">
        <w:tc>
          <w:tcPr>
            <w:cnfStyle w:val="001000000000" w:firstRow="0" w:lastRow="0" w:firstColumn="1" w:lastColumn="0" w:oddVBand="0" w:evenVBand="0" w:oddHBand="0" w:evenHBand="0" w:firstRowFirstColumn="0" w:firstRowLastColumn="0" w:lastRowFirstColumn="0" w:lastRowLastColumn="0"/>
            <w:tcW w:w="1350" w:type="dxa"/>
            <w:tcPrChange w:id="1775" w:author="Nguyễn Trọng Giáp" w:date="2017-12-20T08:33:00Z">
              <w:tcPr>
                <w:tcW w:w="1283" w:type="dxa"/>
              </w:tcPr>
            </w:tcPrChange>
          </w:tcPr>
          <w:p w14:paraId="5CD6D4DC" w14:textId="4691024E" w:rsidR="00E14CC7" w:rsidRPr="00B778AA" w:rsidRDefault="00E14CC7" w:rsidP="00E14CC7">
            <w:pPr>
              <w:spacing w:before="120" w:beforeAutospacing="0" w:after="120" w:afterAutospacing="0" w:line="240" w:lineRule="auto"/>
              <w:jc w:val="left"/>
              <w:rPr>
                <w:b w:val="0"/>
              </w:rPr>
            </w:pPr>
            <w:r>
              <w:rPr>
                <w:b w:val="0"/>
              </w:rPr>
              <w:t>address</w:t>
            </w:r>
          </w:p>
        </w:tc>
        <w:tc>
          <w:tcPr>
            <w:tcW w:w="1260" w:type="dxa"/>
            <w:tcPrChange w:id="1776" w:author="Nguyễn Trọng Giáp" w:date="2017-12-20T08:33:00Z">
              <w:tcPr>
                <w:tcW w:w="1565" w:type="dxa"/>
              </w:tcPr>
            </w:tcPrChange>
          </w:tcPr>
          <w:p w14:paraId="38B0DADB" w14:textId="77777777" w:rsidR="00E14CC7" w:rsidRPr="00B778AA" w:rsidRDefault="00E14CC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 xml:space="preserve">varchar </w:t>
            </w:r>
          </w:p>
        </w:tc>
        <w:tc>
          <w:tcPr>
            <w:tcW w:w="3870" w:type="dxa"/>
            <w:tcPrChange w:id="1777" w:author="Nguyễn Trọng Giáp" w:date="2017-12-20T08:33:00Z">
              <w:tcPr>
                <w:tcW w:w="3092" w:type="dxa"/>
              </w:tcPr>
            </w:tcPrChange>
          </w:tcPr>
          <w:p w14:paraId="73C8E2B7" w14:textId="589530D8" w:rsidR="00E14CC7" w:rsidRPr="00B778AA" w:rsidRDefault="00E14CC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 xml:space="preserve">Địa chỉ </w:t>
            </w:r>
            <w:r>
              <w:t>dịch vụ</w:t>
            </w:r>
          </w:p>
        </w:tc>
        <w:tc>
          <w:tcPr>
            <w:tcW w:w="2209" w:type="dxa"/>
            <w:tcPrChange w:id="1778" w:author="Nguyễn Trọng Giáp" w:date="2017-12-20T08:33:00Z">
              <w:tcPr>
                <w:tcW w:w="2119" w:type="dxa"/>
              </w:tcPr>
            </w:tcPrChange>
          </w:tcPr>
          <w:p w14:paraId="7CAE7A8B" w14:textId="77777777" w:rsidR="00E14CC7" w:rsidRPr="00B778AA" w:rsidRDefault="00E14CC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E14CC7" w14:paraId="7F1CE0BC"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779" w:author="Nguyễn Trọng Giáp" w:date="2017-12-20T08:33:00Z">
              <w:tcPr>
                <w:tcW w:w="1283" w:type="dxa"/>
              </w:tcPr>
            </w:tcPrChange>
          </w:tcPr>
          <w:p w14:paraId="33505CEF" w14:textId="44D38389" w:rsidR="00E14CC7" w:rsidRPr="00B778AA" w:rsidRDefault="00E14CC7" w:rsidP="00E14CC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description</w:t>
            </w:r>
          </w:p>
        </w:tc>
        <w:tc>
          <w:tcPr>
            <w:tcW w:w="1260" w:type="dxa"/>
            <w:tcPrChange w:id="1780" w:author="Nguyễn Trọng Giáp" w:date="2017-12-20T08:33:00Z">
              <w:tcPr>
                <w:tcW w:w="1565" w:type="dxa"/>
              </w:tcPr>
            </w:tcPrChange>
          </w:tcPr>
          <w:p w14:paraId="2D0A1DEF" w14:textId="77777777"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 xml:space="preserve">varchar </w:t>
            </w:r>
          </w:p>
        </w:tc>
        <w:tc>
          <w:tcPr>
            <w:tcW w:w="3870" w:type="dxa"/>
            <w:tcPrChange w:id="1781" w:author="Nguyễn Trọng Giáp" w:date="2017-12-20T08:33:00Z">
              <w:tcPr>
                <w:tcW w:w="3092" w:type="dxa"/>
              </w:tcPr>
            </w:tcPrChange>
          </w:tcPr>
          <w:p w14:paraId="782B1CE2" w14:textId="0A03E09C"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Mô tả dịch vụ</w:t>
            </w:r>
          </w:p>
        </w:tc>
        <w:tc>
          <w:tcPr>
            <w:tcW w:w="2209" w:type="dxa"/>
            <w:tcPrChange w:id="1782" w:author="Nguyễn Trọng Giáp" w:date="2017-12-20T08:33:00Z">
              <w:tcPr>
                <w:tcW w:w="2119" w:type="dxa"/>
              </w:tcPr>
            </w:tcPrChange>
          </w:tcPr>
          <w:p w14:paraId="28FFF9BF" w14:textId="77777777"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E14CC7" w14:paraId="0E34ADF3" w14:textId="77777777" w:rsidTr="0023092C">
        <w:tc>
          <w:tcPr>
            <w:cnfStyle w:val="001000000000" w:firstRow="0" w:lastRow="0" w:firstColumn="1" w:lastColumn="0" w:oddVBand="0" w:evenVBand="0" w:oddHBand="0" w:evenHBand="0" w:firstRowFirstColumn="0" w:firstRowLastColumn="0" w:lastRowFirstColumn="0" w:lastRowLastColumn="0"/>
            <w:tcW w:w="1350" w:type="dxa"/>
            <w:tcPrChange w:id="1783" w:author="Nguyễn Trọng Giáp" w:date="2017-12-20T08:33:00Z">
              <w:tcPr>
                <w:tcW w:w="1283" w:type="dxa"/>
              </w:tcPr>
            </w:tcPrChange>
          </w:tcPr>
          <w:p w14:paraId="11E69006" w14:textId="00D057E6" w:rsidR="00E14CC7" w:rsidRPr="00B778AA" w:rsidRDefault="00826047" w:rsidP="00E14CC7">
            <w:pPr>
              <w:spacing w:before="120" w:beforeAutospacing="0" w:after="120" w:afterAutospacing="0" w:line="240" w:lineRule="auto"/>
              <w:jc w:val="left"/>
              <w:rPr>
                <w:b w:val="0"/>
              </w:rPr>
            </w:pPr>
            <w:r>
              <w:rPr>
                <w:b w:val="0"/>
              </w:rPr>
              <w:t>image</w:t>
            </w:r>
          </w:p>
        </w:tc>
        <w:tc>
          <w:tcPr>
            <w:tcW w:w="1260" w:type="dxa"/>
            <w:tcPrChange w:id="1784" w:author="Nguyễn Trọng Giáp" w:date="2017-12-20T08:33:00Z">
              <w:tcPr>
                <w:tcW w:w="1565" w:type="dxa"/>
              </w:tcPr>
            </w:tcPrChange>
          </w:tcPr>
          <w:p w14:paraId="552FF63E" w14:textId="77777777" w:rsidR="00E14CC7" w:rsidRPr="00B778AA" w:rsidRDefault="00E14CC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varchar</w:t>
            </w:r>
          </w:p>
        </w:tc>
        <w:tc>
          <w:tcPr>
            <w:tcW w:w="3870" w:type="dxa"/>
            <w:tcPrChange w:id="1785" w:author="Nguyễn Trọng Giáp" w:date="2017-12-20T08:33:00Z">
              <w:tcPr>
                <w:tcW w:w="3092" w:type="dxa"/>
              </w:tcPr>
            </w:tcPrChange>
          </w:tcPr>
          <w:p w14:paraId="2C068DFA" w14:textId="55FE4CEA" w:rsidR="00E14CC7" w:rsidRPr="00B778AA" w:rsidRDefault="00E14CC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 xml:space="preserve">Đường dẫn ảnh </w:t>
            </w:r>
            <w:r w:rsidR="00826047">
              <w:t>dịch vụ</w:t>
            </w:r>
          </w:p>
        </w:tc>
        <w:tc>
          <w:tcPr>
            <w:tcW w:w="2209" w:type="dxa"/>
            <w:tcPrChange w:id="1786" w:author="Nguyễn Trọng Giáp" w:date="2017-12-20T08:33:00Z">
              <w:tcPr>
                <w:tcW w:w="2119" w:type="dxa"/>
              </w:tcPr>
            </w:tcPrChange>
          </w:tcPr>
          <w:p w14:paraId="1281876A" w14:textId="77777777" w:rsidR="00E14CC7" w:rsidRPr="00B778AA" w:rsidRDefault="00E14CC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E14CC7" w14:paraId="7EB1451D"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787" w:author="Nguyễn Trọng Giáp" w:date="2017-12-20T08:33:00Z">
              <w:tcPr>
                <w:tcW w:w="1283" w:type="dxa"/>
              </w:tcPr>
            </w:tcPrChange>
          </w:tcPr>
          <w:p w14:paraId="1601FED9" w14:textId="2D87EE59" w:rsidR="00E14CC7" w:rsidRPr="00B778AA" w:rsidRDefault="004A2C67" w:rsidP="00E14CC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start_cost</w:t>
            </w:r>
          </w:p>
        </w:tc>
        <w:tc>
          <w:tcPr>
            <w:tcW w:w="1260" w:type="dxa"/>
            <w:tcPrChange w:id="1788" w:author="Nguyễn Trọng Giáp" w:date="2017-12-20T08:33:00Z">
              <w:tcPr>
                <w:tcW w:w="1565" w:type="dxa"/>
              </w:tcPr>
            </w:tcPrChange>
          </w:tcPr>
          <w:p w14:paraId="659A8DD1" w14:textId="77777777"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int</w:t>
            </w:r>
          </w:p>
        </w:tc>
        <w:tc>
          <w:tcPr>
            <w:tcW w:w="3870" w:type="dxa"/>
            <w:tcPrChange w:id="1789" w:author="Nguyễn Trọng Giáp" w:date="2017-12-20T08:33:00Z">
              <w:tcPr>
                <w:tcW w:w="3092" w:type="dxa"/>
              </w:tcPr>
            </w:tcPrChange>
          </w:tcPr>
          <w:p w14:paraId="753F7399" w14:textId="486CBBEA" w:rsidR="00E14CC7" w:rsidRPr="00B778AA" w:rsidRDefault="004A2C6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Giá bắt đầu</w:t>
            </w:r>
          </w:p>
        </w:tc>
        <w:tc>
          <w:tcPr>
            <w:tcW w:w="2209" w:type="dxa"/>
            <w:tcPrChange w:id="1790" w:author="Nguyễn Trọng Giáp" w:date="2017-12-20T08:33:00Z">
              <w:tcPr>
                <w:tcW w:w="2119" w:type="dxa"/>
              </w:tcPr>
            </w:tcPrChange>
          </w:tcPr>
          <w:p w14:paraId="1E42AB45" w14:textId="77777777" w:rsidR="00E14CC7" w:rsidRPr="00B778AA" w:rsidRDefault="00E14CC7"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4A2C67" w14:paraId="5B0A46DF" w14:textId="77777777" w:rsidTr="0023092C">
        <w:tc>
          <w:tcPr>
            <w:cnfStyle w:val="001000000000" w:firstRow="0" w:lastRow="0" w:firstColumn="1" w:lastColumn="0" w:oddVBand="0" w:evenVBand="0" w:oddHBand="0" w:evenHBand="0" w:firstRowFirstColumn="0" w:firstRowLastColumn="0" w:lastRowFirstColumn="0" w:lastRowLastColumn="0"/>
            <w:tcW w:w="1350" w:type="dxa"/>
            <w:tcPrChange w:id="1791" w:author="Nguyễn Trọng Giáp" w:date="2017-12-20T08:33:00Z">
              <w:tcPr>
                <w:tcW w:w="1283" w:type="dxa"/>
              </w:tcPr>
            </w:tcPrChange>
          </w:tcPr>
          <w:p w14:paraId="7B4840FD" w14:textId="38CB0FCE" w:rsidR="004A2C67" w:rsidRDefault="004A2C67" w:rsidP="00E14CC7">
            <w:pPr>
              <w:spacing w:before="120" w:beforeAutospacing="0" w:after="120" w:afterAutospacing="0" w:line="240" w:lineRule="auto"/>
              <w:jc w:val="left"/>
              <w:rPr>
                <w:b w:val="0"/>
              </w:rPr>
            </w:pPr>
            <w:r>
              <w:rPr>
                <w:b w:val="0"/>
              </w:rPr>
              <w:t>end_cost</w:t>
            </w:r>
          </w:p>
        </w:tc>
        <w:tc>
          <w:tcPr>
            <w:tcW w:w="1260" w:type="dxa"/>
            <w:tcPrChange w:id="1792" w:author="Nguyễn Trọng Giáp" w:date="2017-12-20T08:33:00Z">
              <w:tcPr>
                <w:tcW w:w="1565" w:type="dxa"/>
              </w:tcPr>
            </w:tcPrChange>
          </w:tcPr>
          <w:p w14:paraId="1DF22ED6" w14:textId="04EBB411" w:rsidR="004A2C67" w:rsidRDefault="004A2C6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int</w:t>
            </w:r>
          </w:p>
        </w:tc>
        <w:tc>
          <w:tcPr>
            <w:tcW w:w="3870" w:type="dxa"/>
            <w:tcPrChange w:id="1793" w:author="Nguyễn Trọng Giáp" w:date="2017-12-20T08:33:00Z">
              <w:tcPr>
                <w:tcW w:w="3092" w:type="dxa"/>
              </w:tcPr>
            </w:tcPrChange>
          </w:tcPr>
          <w:p w14:paraId="6EFB8435" w14:textId="3AE8F1C7" w:rsidR="004A2C67" w:rsidRDefault="004A2C6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Giá kết thúc</w:t>
            </w:r>
          </w:p>
        </w:tc>
        <w:tc>
          <w:tcPr>
            <w:tcW w:w="2209" w:type="dxa"/>
            <w:tcPrChange w:id="1794" w:author="Nguyễn Trọng Giáp" w:date="2017-12-20T08:33:00Z">
              <w:tcPr>
                <w:tcW w:w="2119" w:type="dxa"/>
              </w:tcPr>
            </w:tcPrChange>
          </w:tcPr>
          <w:p w14:paraId="420BD57F" w14:textId="77777777" w:rsidR="004A2C67" w:rsidRPr="00B778AA" w:rsidRDefault="004A2C67" w:rsidP="00E14CC7">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4701EA" w14:paraId="073E3744"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795" w:author="Nguyễn Trọng Giáp" w:date="2017-12-20T08:33:00Z">
              <w:tcPr>
                <w:tcW w:w="1283" w:type="dxa"/>
              </w:tcPr>
            </w:tcPrChange>
          </w:tcPr>
          <w:p w14:paraId="5297E0A5" w14:textId="38695EEE" w:rsidR="004701EA" w:rsidRDefault="004701EA" w:rsidP="00E14CC7">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open_time</w:t>
            </w:r>
          </w:p>
        </w:tc>
        <w:tc>
          <w:tcPr>
            <w:tcW w:w="1260" w:type="dxa"/>
            <w:tcPrChange w:id="1796" w:author="Nguyễn Trọng Giáp" w:date="2017-12-20T08:33:00Z">
              <w:tcPr>
                <w:tcW w:w="1565" w:type="dxa"/>
              </w:tcPr>
            </w:tcPrChange>
          </w:tcPr>
          <w:p w14:paraId="279202D8" w14:textId="6D0C94CF" w:rsidR="004701EA" w:rsidRDefault="004701EA"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datetime</w:t>
            </w:r>
          </w:p>
        </w:tc>
        <w:tc>
          <w:tcPr>
            <w:tcW w:w="3870" w:type="dxa"/>
            <w:tcPrChange w:id="1797" w:author="Nguyễn Trọng Giáp" w:date="2017-12-20T08:33:00Z">
              <w:tcPr>
                <w:tcW w:w="3092" w:type="dxa"/>
              </w:tcPr>
            </w:tcPrChange>
          </w:tcPr>
          <w:p w14:paraId="2783D756" w14:textId="13CF01DA" w:rsidR="004701EA" w:rsidRDefault="004701EA"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Thời gian bắt đầu</w:t>
            </w:r>
          </w:p>
        </w:tc>
        <w:tc>
          <w:tcPr>
            <w:tcW w:w="2209" w:type="dxa"/>
            <w:tcPrChange w:id="1798" w:author="Nguyễn Trọng Giáp" w:date="2017-12-20T08:33:00Z">
              <w:tcPr>
                <w:tcW w:w="2119" w:type="dxa"/>
              </w:tcPr>
            </w:tcPrChange>
          </w:tcPr>
          <w:p w14:paraId="07E8C0EF" w14:textId="77777777" w:rsidR="004701EA" w:rsidRPr="00B778AA" w:rsidRDefault="004701EA" w:rsidP="00E14CC7">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4701EA" w14:paraId="55FB976F" w14:textId="77777777" w:rsidTr="0023092C">
        <w:tc>
          <w:tcPr>
            <w:cnfStyle w:val="001000000000" w:firstRow="0" w:lastRow="0" w:firstColumn="1" w:lastColumn="0" w:oddVBand="0" w:evenVBand="0" w:oddHBand="0" w:evenHBand="0" w:firstRowFirstColumn="0" w:firstRowLastColumn="0" w:lastRowFirstColumn="0" w:lastRowLastColumn="0"/>
            <w:tcW w:w="1350" w:type="dxa"/>
            <w:tcPrChange w:id="1799" w:author="Nguyễn Trọng Giáp" w:date="2017-12-20T08:33:00Z">
              <w:tcPr>
                <w:tcW w:w="1283" w:type="dxa"/>
              </w:tcPr>
            </w:tcPrChange>
          </w:tcPr>
          <w:p w14:paraId="7156554C" w14:textId="0844853A" w:rsidR="004701EA" w:rsidRDefault="004701EA" w:rsidP="004701EA">
            <w:pPr>
              <w:spacing w:before="120" w:beforeAutospacing="0" w:after="120" w:afterAutospacing="0" w:line="240" w:lineRule="auto"/>
              <w:jc w:val="left"/>
              <w:rPr>
                <w:b w:val="0"/>
              </w:rPr>
            </w:pPr>
            <w:r>
              <w:rPr>
                <w:b w:val="0"/>
              </w:rPr>
              <w:t>end_time</w:t>
            </w:r>
          </w:p>
        </w:tc>
        <w:tc>
          <w:tcPr>
            <w:tcW w:w="1260" w:type="dxa"/>
            <w:tcPrChange w:id="1800" w:author="Nguyễn Trọng Giáp" w:date="2017-12-20T08:33:00Z">
              <w:tcPr>
                <w:tcW w:w="1565" w:type="dxa"/>
              </w:tcPr>
            </w:tcPrChange>
          </w:tcPr>
          <w:p w14:paraId="181336BA" w14:textId="31804DFF" w:rsidR="004701EA" w:rsidRDefault="004701EA" w:rsidP="004701EA">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datetime</w:t>
            </w:r>
          </w:p>
        </w:tc>
        <w:tc>
          <w:tcPr>
            <w:tcW w:w="3870" w:type="dxa"/>
            <w:tcPrChange w:id="1801" w:author="Nguyễn Trọng Giáp" w:date="2017-12-20T08:33:00Z">
              <w:tcPr>
                <w:tcW w:w="3092" w:type="dxa"/>
              </w:tcPr>
            </w:tcPrChange>
          </w:tcPr>
          <w:p w14:paraId="342749A0" w14:textId="7C1C94B1" w:rsidR="004701EA" w:rsidRDefault="004701EA" w:rsidP="004701EA">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Thời gian kết thúc</w:t>
            </w:r>
          </w:p>
        </w:tc>
        <w:tc>
          <w:tcPr>
            <w:tcW w:w="2209" w:type="dxa"/>
            <w:tcPrChange w:id="1802" w:author="Nguyễn Trọng Giáp" w:date="2017-12-20T08:33:00Z">
              <w:tcPr>
                <w:tcW w:w="2119" w:type="dxa"/>
              </w:tcPr>
            </w:tcPrChange>
          </w:tcPr>
          <w:p w14:paraId="6240409C" w14:textId="77777777" w:rsidR="004701EA" w:rsidRPr="00B778AA" w:rsidRDefault="004701EA" w:rsidP="004701EA">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4701EA" w14:paraId="5AE3705E"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803" w:author="Nguyễn Trọng Giáp" w:date="2017-12-20T08:33:00Z">
              <w:tcPr>
                <w:tcW w:w="1283" w:type="dxa"/>
              </w:tcPr>
            </w:tcPrChange>
          </w:tcPr>
          <w:p w14:paraId="547A3E9A" w14:textId="77777777" w:rsidR="004701EA" w:rsidRPr="00B778AA" w:rsidRDefault="004701EA" w:rsidP="004701EA">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is_blocked</w:t>
            </w:r>
          </w:p>
        </w:tc>
        <w:tc>
          <w:tcPr>
            <w:tcW w:w="1260" w:type="dxa"/>
            <w:tcPrChange w:id="1804" w:author="Nguyễn Trọng Giáp" w:date="2017-12-20T08:33:00Z">
              <w:tcPr>
                <w:tcW w:w="1565" w:type="dxa"/>
              </w:tcPr>
            </w:tcPrChange>
          </w:tcPr>
          <w:p w14:paraId="70C06BB0" w14:textId="77777777" w:rsidR="004701EA" w:rsidRPr="00B778AA" w:rsidRDefault="004701EA" w:rsidP="004701EA">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boolean</w:t>
            </w:r>
          </w:p>
        </w:tc>
        <w:tc>
          <w:tcPr>
            <w:tcW w:w="3870" w:type="dxa"/>
            <w:tcPrChange w:id="1805" w:author="Nguyễn Trọng Giáp" w:date="2017-12-20T08:33:00Z">
              <w:tcPr>
                <w:tcW w:w="3092" w:type="dxa"/>
              </w:tcPr>
            </w:tcPrChange>
          </w:tcPr>
          <w:p w14:paraId="20F045A9" w14:textId="53EA2AB2" w:rsidR="004701EA" w:rsidRPr="00B778AA" w:rsidRDefault="004701EA" w:rsidP="004701EA">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Trạng thái bị chặn</w:t>
            </w:r>
          </w:p>
        </w:tc>
        <w:tc>
          <w:tcPr>
            <w:tcW w:w="2209" w:type="dxa"/>
            <w:tcPrChange w:id="1806" w:author="Nguyễn Trọng Giáp" w:date="2017-12-20T08:33:00Z">
              <w:tcPr>
                <w:tcW w:w="2119" w:type="dxa"/>
              </w:tcPr>
            </w:tcPrChange>
          </w:tcPr>
          <w:p w14:paraId="3CAD2EA6" w14:textId="77777777" w:rsidR="004701EA" w:rsidRPr="00B778AA" w:rsidRDefault="004701EA" w:rsidP="004701EA">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E8097D" w14:paraId="05706C09" w14:textId="77777777" w:rsidTr="0023092C">
        <w:tc>
          <w:tcPr>
            <w:cnfStyle w:val="001000000000" w:firstRow="0" w:lastRow="0" w:firstColumn="1" w:lastColumn="0" w:oddVBand="0" w:evenVBand="0" w:oddHBand="0" w:evenHBand="0" w:firstRowFirstColumn="0" w:firstRowLastColumn="0" w:lastRowFirstColumn="0" w:lastRowLastColumn="0"/>
            <w:tcW w:w="1350" w:type="dxa"/>
            <w:tcPrChange w:id="1807" w:author="Nguyễn Trọng Giáp" w:date="2017-12-20T08:33:00Z">
              <w:tcPr>
                <w:tcW w:w="1283" w:type="dxa"/>
              </w:tcPr>
            </w:tcPrChange>
          </w:tcPr>
          <w:p w14:paraId="1764EB43" w14:textId="2476EEDB" w:rsidR="00E8097D" w:rsidRDefault="00E8097D" w:rsidP="004701EA">
            <w:pPr>
              <w:spacing w:before="120" w:beforeAutospacing="0" w:after="120" w:afterAutospacing="0" w:line="240" w:lineRule="auto"/>
              <w:jc w:val="left"/>
              <w:rPr>
                <w:b w:val="0"/>
              </w:rPr>
            </w:pPr>
            <w:r>
              <w:rPr>
                <w:b w:val="0"/>
              </w:rPr>
              <w:t>latitude</w:t>
            </w:r>
          </w:p>
        </w:tc>
        <w:tc>
          <w:tcPr>
            <w:tcW w:w="1260" w:type="dxa"/>
            <w:tcPrChange w:id="1808" w:author="Nguyễn Trọng Giáp" w:date="2017-12-20T08:33:00Z">
              <w:tcPr>
                <w:tcW w:w="1565" w:type="dxa"/>
              </w:tcPr>
            </w:tcPrChange>
          </w:tcPr>
          <w:p w14:paraId="15A22BBB" w14:textId="29360932" w:rsidR="00E8097D" w:rsidRDefault="00E8097D" w:rsidP="004701EA">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float</w:t>
            </w:r>
          </w:p>
        </w:tc>
        <w:tc>
          <w:tcPr>
            <w:tcW w:w="3870" w:type="dxa"/>
            <w:tcPrChange w:id="1809" w:author="Nguyễn Trọng Giáp" w:date="2017-12-20T08:33:00Z">
              <w:tcPr>
                <w:tcW w:w="3092" w:type="dxa"/>
              </w:tcPr>
            </w:tcPrChange>
          </w:tcPr>
          <w:p w14:paraId="097455DE" w14:textId="324CEC60" w:rsidR="00E8097D" w:rsidRDefault="00E8097D" w:rsidP="004701EA">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Vĩ độ</w:t>
            </w:r>
          </w:p>
        </w:tc>
        <w:tc>
          <w:tcPr>
            <w:tcW w:w="2209" w:type="dxa"/>
            <w:tcPrChange w:id="1810" w:author="Nguyễn Trọng Giáp" w:date="2017-12-20T08:33:00Z">
              <w:tcPr>
                <w:tcW w:w="2119" w:type="dxa"/>
              </w:tcPr>
            </w:tcPrChange>
          </w:tcPr>
          <w:p w14:paraId="4F0ECA36" w14:textId="77777777" w:rsidR="00E8097D" w:rsidRPr="00B778AA" w:rsidRDefault="00E8097D" w:rsidP="004701EA">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E8097D" w14:paraId="07B04840" w14:textId="77777777" w:rsidTr="0023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811" w:author="Nguyễn Trọng Giáp" w:date="2017-12-20T08:33:00Z">
              <w:tcPr>
                <w:tcW w:w="1283" w:type="dxa"/>
              </w:tcPr>
            </w:tcPrChange>
          </w:tcPr>
          <w:p w14:paraId="617811AA" w14:textId="6797266C" w:rsidR="00E8097D" w:rsidRDefault="00E8097D" w:rsidP="004701EA">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longitude</w:t>
            </w:r>
          </w:p>
        </w:tc>
        <w:tc>
          <w:tcPr>
            <w:tcW w:w="1260" w:type="dxa"/>
            <w:tcPrChange w:id="1812" w:author="Nguyễn Trọng Giáp" w:date="2017-12-20T08:33:00Z">
              <w:tcPr>
                <w:tcW w:w="1565" w:type="dxa"/>
              </w:tcPr>
            </w:tcPrChange>
          </w:tcPr>
          <w:p w14:paraId="564A8D09" w14:textId="11E3546E" w:rsidR="00E8097D" w:rsidRDefault="00E8097D" w:rsidP="004701EA">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float</w:t>
            </w:r>
          </w:p>
        </w:tc>
        <w:tc>
          <w:tcPr>
            <w:tcW w:w="3870" w:type="dxa"/>
            <w:tcPrChange w:id="1813" w:author="Nguyễn Trọng Giáp" w:date="2017-12-20T08:33:00Z">
              <w:tcPr>
                <w:tcW w:w="3092" w:type="dxa"/>
              </w:tcPr>
            </w:tcPrChange>
          </w:tcPr>
          <w:p w14:paraId="051169CA" w14:textId="75DDF613" w:rsidR="00E8097D" w:rsidRDefault="00E8097D" w:rsidP="004701EA">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Kinh độ</w:t>
            </w:r>
          </w:p>
        </w:tc>
        <w:tc>
          <w:tcPr>
            <w:tcW w:w="2209" w:type="dxa"/>
            <w:tcPrChange w:id="1814" w:author="Nguyễn Trọng Giáp" w:date="2017-12-20T08:33:00Z">
              <w:tcPr>
                <w:tcW w:w="2119" w:type="dxa"/>
              </w:tcPr>
            </w:tcPrChange>
          </w:tcPr>
          <w:p w14:paraId="081423DB" w14:textId="77777777" w:rsidR="00E8097D" w:rsidRPr="00B778AA" w:rsidRDefault="00E8097D" w:rsidP="004C3515">
            <w:pPr>
              <w:keepNext/>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bl>
    <w:p w14:paraId="3AE49666" w14:textId="0B00510E" w:rsidR="004C3515" w:rsidRDefault="004C3515">
      <w:pPr>
        <w:pStyle w:val="Caption"/>
      </w:pPr>
      <w:bookmarkStart w:id="1815" w:name="_Toc501533535"/>
      <w:r>
        <w:t xml:space="preserve">Bảng </w:t>
      </w:r>
      <w:fldSimple w:instr=" SEQ Bảng \* ARABIC ">
        <w:r w:rsidR="007917EC">
          <w:rPr>
            <w:noProof/>
          </w:rPr>
          <w:t>11</w:t>
        </w:r>
      </w:fldSimple>
      <w:r>
        <w:t>: Bảng dịch vụ</w:t>
      </w:r>
      <w:bookmarkEnd w:id="1815"/>
    </w:p>
    <w:p w14:paraId="342C48A2" w14:textId="0E1B46E4" w:rsidR="00E14CC7" w:rsidRDefault="00E007FA">
      <w:pPr>
        <w:pStyle w:val="ListParagraph"/>
        <w:numPr>
          <w:ilvl w:val="0"/>
          <w:numId w:val="39"/>
        </w:numPr>
        <w:pPrChange w:id="1816" w:author="Nguyễn Trọng Giáp" w:date="2017-12-20T08:29:00Z">
          <w:pPr>
            <w:pStyle w:val="ListParagraph"/>
            <w:numPr>
              <w:numId w:val="27"/>
            </w:numPr>
            <w:ind w:left="1080" w:hanging="360"/>
          </w:pPr>
        </w:pPrChange>
      </w:pPr>
      <w:r>
        <w:t>Bảng type</w:t>
      </w:r>
    </w:p>
    <w:tbl>
      <w:tblPr>
        <w:tblStyle w:val="PlainTable1"/>
        <w:tblW w:w="8730" w:type="dxa"/>
        <w:tblInd w:w="85" w:type="dxa"/>
        <w:tblLook w:val="04A0" w:firstRow="1" w:lastRow="0" w:firstColumn="1" w:lastColumn="0" w:noHBand="0" w:noVBand="1"/>
        <w:tblPrChange w:id="1817" w:author="Nguyễn Trọng Giáp" w:date="2017-12-20T08:33:00Z">
          <w:tblPr>
            <w:tblStyle w:val="PlainTable1"/>
            <w:tblW w:w="0" w:type="auto"/>
            <w:tblInd w:w="715" w:type="dxa"/>
            <w:tblLook w:val="04A0" w:firstRow="1" w:lastRow="0" w:firstColumn="1" w:lastColumn="0" w:noHBand="0" w:noVBand="1"/>
          </w:tblPr>
        </w:tblPrChange>
      </w:tblPr>
      <w:tblGrid>
        <w:gridCol w:w="1350"/>
        <w:gridCol w:w="1260"/>
        <w:gridCol w:w="3820"/>
        <w:gridCol w:w="2300"/>
        <w:tblGridChange w:id="1818">
          <w:tblGrid>
            <w:gridCol w:w="1283"/>
            <w:gridCol w:w="1565"/>
            <w:gridCol w:w="2952"/>
            <w:gridCol w:w="2259"/>
          </w:tblGrid>
        </w:tblGridChange>
      </w:tblGrid>
      <w:tr w:rsidR="00783732" w14:paraId="5C2B7D94" w14:textId="77777777" w:rsidTr="0074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819" w:author="Nguyễn Trọng Giáp" w:date="2017-12-20T08:33:00Z">
              <w:tcPr>
                <w:tcW w:w="1283" w:type="dxa"/>
              </w:tcPr>
            </w:tcPrChange>
          </w:tcPr>
          <w:p w14:paraId="45729DE0" w14:textId="77777777" w:rsidR="00783732" w:rsidRPr="00B778AA" w:rsidRDefault="00783732" w:rsidP="00A468AC">
            <w:pPr>
              <w:spacing w:before="120" w:beforeAutospacing="0" w:after="120" w:afterAutospacing="0"/>
              <w:jc w:val="left"/>
              <w:cnfStyle w:val="101000000000" w:firstRow="1" w:lastRow="0" w:firstColumn="1" w:lastColumn="0" w:oddVBand="0" w:evenVBand="0" w:oddHBand="0" w:evenHBand="0" w:firstRowFirstColumn="0" w:firstRowLastColumn="0" w:lastRowFirstColumn="0" w:lastRowLastColumn="0"/>
            </w:pPr>
            <w:r>
              <w:t>Tên</w:t>
            </w:r>
          </w:p>
        </w:tc>
        <w:tc>
          <w:tcPr>
            <w:tcW w:w="1260" w:type="dxa"/>
            <w:tcPrChange w:id="1820" w:author="Nguyễn Trọng Giáp" w:date="2017-12-20T08:33:00Z">
              <w:tcPr>
                <w:tcW w:w="1565" w:type="dxa"/>
              </w:tcPr>
            </w:tcPrChange>
          </w:tcPr>
          <w:p w14:paraId="591F81DA" w14:textId="77777777" w:rsidR="00783732" w:rsidRPr="00B778AA" w:rsidRDefault="00783732"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Kiểu</w:t>
            </w:r>
          </w:p>
        </w:tc>
        <w:tc>
          <w:tcPr>
            <w:tcW w:w="3820" w:type="dxa"/>
            <w:tcPrChange w:id="1821" w:author="Nguyễn Trọng Giáp" w:date="2017-12-20T08:33:00Z">
              <w:tcPr>
                <w:tcW w:w="2952" w:type="dxa"/>
              </w:tcPr>
            </w:tcPrChange>
          </w:tcPr>
          <w:p w14:paraId="28C55C1E" w14:textId="77777777" w:rsidR="00783732" w:rsidRPr="00B778AA" w:rsidRDefault="00783732"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Mô tả</w:t>
            </w:r>
          </w:p>
        </w:tc>
        <w:tc>
          <w:tcPr>
            <w:tcW w:w="2300" w:type="dxa"/>
            <w:tcPrChange w:id="1822" w:author="Nguyễn Trọng Giáp" w:date="2017-12-20T08:33:00Z">
              <w:tcPr>
                <w:tcW w:w="2259" w:type="dxa"/>
              </w:tcPr>
            </w:tcPrChange>
          </w:tcPr>
          <w:p w14:paraId="366BAF29" w14:textId="77777777" w:rsidR="00783732" w:rsidRPr="00B778AA" w:rsidRDefault="00783732"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Ràng buộc</w:t>
            </w:r>
          </w:p>
        </w:tc>
      </w:tr>
      <w:tr w:rsidR="00783732" w14:paraId="670BA238"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Change w:id="1823" w:author="Nguyễn Trọng Giáp" w:date="2017-12-20T08:33:00Z">
              <w:tcPr>
                <w:tcW w:w="1283" w:type="dxa"/>
              </w:tcPr>
            </w:tcPrChange>
          </w:tcPr>
          <w:p w14:paraId="0B7D6DC3" w14:textId="77777777" w:rsidR="00783732" w:rsidRPr="00745C1E" w:rsidRDefault="00783732"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745C1E">
              <w:rPr>
                <w:b w:val="0"/>
              </w:rPr>
              <w:t>id</w:t>
            </w:r>
          </w:p>
        </w:tc>
        <w:tc>
          <w:tcPr>
            <w:tcW w:w="1260" w:type="dxa"/>
            <w:tcPrChange w:id="1824" w:author="Nguyễn Trọng Giáp" w:date="2017-12-20T08:33:00Z">
              <w:tcPr>
                <w:tcW w:w="1565" w:type="dxa"/>
              </w:tcPr>
            </w:tcPrChange>
          </w:tcPr>
          <w:p w14:paraId="65E880E5" w14:textId="77777777" w:rsidR="00783732" w:rsidRPr="00745C1E" w:rsidRDefault="00783732"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rPr>
                <w:bCs/>
              </w:rPr>
            </w:pPr>
            <w:r w:rsidRPr="00745C1E">
              <w:rPr>
                <w:bCs/>
              </w:rPr>
              <w:t>int</w:t>
            </w:r>
          </w:p>
        </w:tc>
        <w:tc>
          <w:tcPr>
            <w:tcW w:w="3820" w:type="dxa"/>
            <w:tcPrChange w:id="1825" w:author="Nguyễn Trọng Giáp" w:date="2017-12-20T08:33:00Z">
              <w:tcPr>
                <w:tcW w:w="2952" w:type="dxa"/>
              </w:tcPr>
            </w:tcPrChange>
          </w:tcPr>
          <w:p w14:paraId="23A5ADBB" w14:textId="1DCC6C1B" w:rsidR="00783732" w:rsidRPr="00745C1E" w:rsidRDefault="00783732"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rPr>
                <w:bCs/>
              </w:rPr>
            </w:pPr>
            <w:r w:rsidRPr="00745C1E">
              <w:rPr>
                <w:bCs/>
              </w:rPr>
              <w:t>Mã loại dịch vụ</w:t>
            </w:r>
          </w:p>
        </w:tc>
        <w:tc>
          <w:tcPr>
            <w:tcW w:w="2300" w:type="dxa"/>
            <w:tcPrChange w:id="1826" w:author="Nguyễn Trọng Giáp" w:date="2017-12-20T08:33:00Z">
              <w:tcPr>
                <w:tcW w:w="2259" w:type="dxa"/>
              </w:tcPr>
            </w:tcPrChange>
          </w:tcPr>
          <w:p w14:paraId="26069EED" w14:textId="77777777" w:rsidR="00783732" w:rsidRPr="00745C1E" w:rsidRDefault="00783732"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rPr>
                <w:bCs/>
              </w:rPr>
            </w:pPr>
            <w:r w:rsidRPr="00745C1E">
              <w:rPr>
                <w:bCs/>
              </w:rPr>
              <w:t>Khóa chính</w:t>
            </w:r>
          </w:p>
        </w:tc>
      </w:tr>
      <w:tr w:rsidR="00783732" w14:paraId="0840C6BB" w14:textId="77777777" w:rsidTr="00745C1E">
        <w:tc>
          <w:tcPr>
            <w:cnfStyle w:val="001000000000" w:firstRow="0" w:lastRow="0" w:firstColumn="1" w:lastColumn="0" w:oddVBand="0" w:evenVBand="0" w:oddHBand="0" w:evenHBand="0" w:firstRowFirstColumn="0" w:firstRowLastColumn="0" w:lastRowFirstColumn="0" w:lastRowLastColumn="0"/>
            <w:tcW w:w="1350" w:type="dxa"/>
            <w:tcPrChange w:id="1827" w:author="Nguyễn Trọng Giáp" w:date="2017-12-20T08:33:00Z">
              <w:tcPr>
                <w:tcW w:w="1283" w:type="dxa"/>
              </w:tcPr>
            </w:tcPrChange>
          </w:tcPr>
          <w:p w14:paraId="58F218D4" w14:textId="77777777" w:rsidR="00783732" w:rsidRPr="00745C1E" w:rsidRDefault="00783732" w:rsidP="00A468AC">
            <w:pPr>
              <w:spacing w:before="120" w:beforeAutospacing="0" w:after="120" w:afterAutospacing="0" w:line="240" w:lineRule="auto"/>
              <w:jc w:val="left"/>
              <w:rPr>
                <w:b w:val="0"/>
              </w:rPr>
            </w:pPr>
            <w:r w:rsidRPr="00745C1E">
              <w:rPr>
                <w:b w:val="0"/>
              </w:rPr>
              <w:t>name</w:t>
            </w:r>
          </w:p>
        </w:tc>
        <w:tc>
          <w:tcPr>
            <w:tcW w:w="1260" w:type="dxa"/>
            <w:tcPrChange w:id="1828" w:author="Nguyễn Trọng Giáp" w:date="2017-12-20T08:33:00Z">
              <w:tcPr>
                <w:tcW w:w="1565" w:type="dxa"/>
              </w:tcPr>
            </w:tcPrChange>
          </w:tcPr>
          <w:p w14:paraId="5AAF62FE" w14:textId="77777777" w:rsidR="00783732" w:rsidRPr="00745C1E" w:rsidRDefault="00783732"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745C1E">
              <w:t>varchar</w:t>
            </w:r>
          </w:p>
        </w:tc>
        <w:tc>
          <w:tcPr>
            <w:tcW w:w="3820" w:type="dxa"/>
            <w:tcPrChange w:id="1829" w:author="Nguyễn Trọng Giáp" w:date="2017-12-20T08:33:00Z">
              <w:tcPr>
                <w:tcW w:w="2952" w:type="dxa"/>
              </w:tcPr>
            </w:tcPrChange>
          </w:tcPr>
          <w:p w14:paraId="15758C48" w14:textId="7A3F6FF5" w:rsidR="00783732" w:rsidRPr="00745C1E" w:rsidRDefault="00783732"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745C1E">
              <w:t>Tên loại dịch vụ</w:t>
            </w:r>
          </w:p>
        </w:tc>
        <w:tc>
          <w:tcPr>
            <w:tcW w:w="2300" w:type="dxa"/>
            <w:tcPrChange w:id="1830" w:author="Nguyễn Trọng Giáp" w:date="2017-12-20T08:33:00Z">
              <w:tcPr>
                <w:tcW w:w="2259" w:type="dxa"/>
              </w:tcPr>
            </w:tcPrChange>
          </w:tcPr>
          <w:p w14:paraId="5993701C" w14:textId="340A77E4" w:rsidR="00783732" w:rsidRPr="00745C1E" w:rsidRDefault="00783732" w:rsidP="00EC5845">
            <w:pPr>
              <w:keepNext/>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bl>
    <w:p w14:paraId="28D52E1B" w14:textId="19A24DBE" w:rsidR="00EC5845" w:rsidRDefault="00EC5845">
      <w:pPr>
        <w:pStyle w:val="Caption"/>
      </w:pPr>
      <w:bookmarkStart w:id="1831" w:name="_Toc501533536"/>
      <w:r>
        <w:lastRenderedPageBreak/>
        <w:t xml:space="preserve">Bảng </w:t>
      </w:r>
      <w:fldSimple w:instr=" SEQ Bảng \* ARABIC ">
        <w:r w:rsidR="007917EC">
          <w:rPr>
            <w:noProof/>
          </w:rPr>
          <w:t>12</w:t>
        </w:r>
      </w:fldSimple>
      <w:r>
        <w:t>: Bảng type</w:t>
      </w:r>
      <w:bookmarkEnd w:id="1831"/>
    </w:p>
    <w:p w14:paraId="239FD557" w14:textId="1A454A1C" w:rsidR="0042283B" w:rsidRDefault="0042283B">
      <w:pPr>
        <w:pStyle w:val="ListParagraph"/>
        <w:numPr>
          <w:ilvl w:val="0"/>
          <w:numId w:val="39"/>
        </w:numPr>
        <w:pPrChange w:id="1832" w:author="Nguyễn Trọng Giáp" w:date="2017-12-20T08:29:00Z">
          <w:pPr>
            <w:pStyle w:val="ListParagraph"/>
            <w:numPr>
              <w:numId w:val="27"/>
            </w:numPr>
            <w:ind w:left="1080" w:hanging="360"/>
          </w:pPr>
        </w:pPrChange>
      </w:pPr>
      <w:r>
        <w:t>Bảng service_type</w:t>
      </w:r>
    </w:p>
    <w:tbl>
      <w:tblPr>
        <w:tblStyle w:val="PlainTable1"/>
        <w:tblW w:w="8640" w:type="dxa"/>
        <w:tblInd w:w="85" w:type="dxa"/>
        <w:tblLook w:val="04A0" w:firstRow="1" w:lastRow="0" w:firstColumn="1" w:lastColumn="0" w:noHBand="0" w:noVBand="1"/>
        <w:tblPrChange w:id="1833" w:author="Nguyễn Trọng Giáp" w:date="2017-12-20T08:31:00Z">
          <w:tblPr>
            <w:tblStyle w:val="PlainTable1"/>
            <w:tblW w:w="0" w:type="auto"/>
            <w:tblInd w:w="715" w:type="dxa"/>
            <w:tblLook w:val="04A0" w:firstRow="1" w:lastRow="0" w:firstColumn="1" w:lastColumn="0" w:noHBand="0" w:noVBand="1"/>
          </w:tblPr>
        </w:tblPrChange>
      </w:tblPr>
      <w:tblGrid>
        <w:gridCol w:w="1530"/>
        <w:gridCol w:w="1260"/>
        <w:gridCol w:w="3640"/>
        <w:gridCol w:w="2210"/>
        <w:tblGridChange w:id="1834">
          <w:tblGrid>
            <w:gridCol w:w="1283"/>
            <w:gridCol w:w="1565"/>
            <w:gridCol w:w="2952"/>
            <w:gridCol w:w="2259"/>
          </w:tblGrid>
        </w:tblGridChange>
      </w:tblGrid>
      <w:tr w:rsidR="00783732" w14:paraId="452608BF" w14:textId="77777777" w:rsidTr="0074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35" w:author="Nguyễn Trọng Giáp" w:date="2017-12-20T08:31:00Z">
              <w:tcPr>
                <w:tcW w:w="1283" w:type="dxa"/>
              </w:tcPr>
            </w:tcPrChange>
          </w:tcPr>
          <w:p w14:paraId="4B5F5685" w14:textId="77777777" w:rsidR="00783732" w:rsidRPr="00B778AA" w:rsidRDefault="00783732" w:rsidP="00A468AC">
            <w:pPr>
              <w:spacing w:before="120" w:beforeAutospacing="0" w:after="120" w:afterAutospacing="0"/>
              <w:jc w:val="left"/>
              <w:cnfStyle w:val="101000000000" w:firstRow="1" w:lastRow="0" w:firstColumn="1" w:lastColumn="0" w:oddVBand="0" w:evenVBand="0" w:oddHBand="0" w:evenHBand="0" w:firstRowFirstColumn="0" w:firstRowLastColumn="0" w:lastRowFirstColumn="0" w:lastRowLastColumn="0"/>
            </w:pPr>
            <w:r>
              <w:t>Tên</w:t>
            </w:r>
          </w:p>
        </w:tc>
        <w:tc>
          <w:tcPr>
            <w:tcW w:w="1260" w:type="dxa"/>
            <w:tcPrChange w:id="1836" w:author="Nguyễn Trọng Giáp" w:date="2017-12-20T08:31:00Z">
              <w:tcPr>
                <w:tcW w:w="1565" w:type="dxa"/>
              </w:tcPr>
            </w:tcPrChange>
          </w:tcPr>
          <w:p w14:paraId="23871C13" w14:textId="77777777" w:rsidR="00783732" w:rsidRPr="00B778AA" w:rsidRDefault="00783732"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Kiểu</w:t>
            </w:r>
          </w:p>
        </w:tc>
        <w:tc>
          <w:tcPr>
            <w:tcW w:w="3640" w:type="dxa"/>
            <w:tcPrChange w:id="1837" w:author="Nguyễn Trọng Giáp" w:date="2017-12-20T08:31:00Z">
              <w:tcPr>
                <w:tcW w:w="2952" w:type="dxa"/>
              </w:tcPr>
            </w:tcPrChange>
          </w:tcPr>
          <w:p w14:paraId="114CC857" w14:textId="77777777" w:rsidR="00783732" w:rsidRPr="00B778AA" w:rsidRDefault="00783732"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Mô tả</w:t>
            </w:r>
          </w:p>
        </w:tc>
        <w:tc>
          <w:tcPr>
            <w:tcW w:w="2210" w:type="dxa"/>
            <w:tcPrChange w:id="1838" w:author="Nguyễn Trọng Giáp" w:date="2017-12-20T08:31:00Z">
              <w:tcPr>
                <w:tcW w:w="2259" w:type="dxa"/>
              </w:tcPr>
            </w:tcPrChange>
          </w:tcPr>
          <w:p w14:paraId="49AE775D" w14:textId="77777777" w:rsidR="00783732" w:rsidRPr="00B778AA" w:rsidRDefault="00783732"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Ràng buộc</w:t>
            </w:r>
          </w:p>
        </w:tc>
      </w:tr>
      <w:tr w:rsidR="00783732" w14:paraId="1FAEFCDB"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39" w:author="Nguyễn Trọng Giáp" w:date="2017-12-20T08:31:00Z">
              <w:tcPr>
                <w:tcW w:w="1283" w:type="dxa"/>
              </w:tcPr>
            </w:tcPrChange>
          </w:tcPr>
          <w:p w14:paraId="5F2A58AF" w14:textId="77777777" w:rsidR="00783732" w:rsidRPr="00B778AA" w:rsidRDefault="00783732"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id</w:t>
            </w:r>
          </w:p>
        </w:tc>
        <w:tc>
          <w:tcPr>
            <w:tcW w:w="1260" w:type="dxa"/>
            <w:tcPrChange w:id="1840" w:author="Nguyễn Trọng Giáp" w:date="2017-12-20T08:31:00Z">
              <w:tcPr>
                <w:tcW w:w="1565" w:type="dxa"/>
              </w:tcPr>
            </w:tcPrChange>
          </w:tcPr>
          <w:p w14:paraId="76990E7B" w14:textId="77777777" w:rsidR="00783732" w:rsidRPr="00B778AA" w:rsidRDefault="00783732"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int</w:t>
            </w:r>
          </w:p>
        </w:tc>
        <w:tc>
          <w:tcPr>
            <w:tcW w:w="3640" w:type="dxa"/>
            <w:tcPrChange w:id="1841" w:author="Nguyễn Trọng Giáp" w:date="2017-12-20T08:31:00Z">
              <w:tcPr>
                <w:tcW w:w="2952" w:type="dxa"/>
              </w:tcPr>
            </w:tcPrChange>
          </w:tcPr>
          <w:p w14:paraId="68CD8DE0" w14:textId="3281631D" w:rsidR="00783732" w:rsidRPr="00B778AA" w:rsidRDefault="00783732"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 xml:space="preserve">Mã </w:t>
            </w:r>
            <w:r>
              <w:t>bảng nối</w:t>
            </w:r>
          </w:p>
        </w:tc>
        <w:tc>
          <w:tcPr>
            <w:tcW w:w="2210" w:type="dxa"/>
            <w:tcPrChange w:id="1842" w:author="Nguyễn Trọng Giáp" w:date="2017-12-20T08:31:00Z">
              <w:tcPr>
                <w:tcW w:w="2259" w:type="dxa"/>
              </w:tcPr>
            </w:tcPrChange>
          </w:tcPr>
          <w:p w14:paraId="30C8BAB2" w14:textId="77777777" w:rsidR="00783732" w:rsidRPr="00B778AA" w:rsidRDefault="00783732"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Khóa chính</w:t>
            </w:r>
          </w:p>
        </w:tc>
      </w:tr>
      <w:tr w:rsidR="00783732" w14:paraId="55BBEFF4" w14:textId="77777777" w:rsidTr="00745C1E">
        <w:tc>
          <w:tcPr>
            <w:cnfStyle w:val="001000000000" w:firstRow="0" w:lastRow="0" w:firstColumn="1" w:lastColumn="0" w:oddVBand="0" w:evenVBand="0" w:oddHBand="0" w:evenHBand="0" w:firstRowFirstColumn="0" w:firstRowLastColumn="0" w:lastRowFirstColumn="0" w:lastRowLastColumn="0"/>
            <w:tcW w:w="1530" w:type="dxa"/>
            <w:tcPrChange w:id="1843" w:author="Nguyễn Trọng Giáp" w:date="2017-12-20T08:31:00Z">
              <w:tcPr>
                <w:tcW w:w="1283" w:type="dxa"/>
              </w:tcPr>
            </w:tcPrChange>
          </w:tcPr>
          <w:p w14:paraId="17272E42" w14:textId="39590CBE" w:rsidR="00783732" w:rsidRPr="00B778AA" w:rsidRDefault="00783732" w:rsidP="00A468AC">
            <w:pPr>
              <w:spacing w:before="120" w:beforeAutospacing="0" w:after="120" w:afterAutospacing="0" w:line="240" w:lineRule="auto"/>
              <w:jc w:val="left"/>
              <w:rPr>
                <w:b w:val="0"/>
              </w:rPr>
            </w:pPr>
            <w:r>
              <w:rPr>
                <w:b w:val="0"/>
              </w:rPr>
              <w:t>service_id</w:t>
            </w:r>
          </w:p>
        </w:tc>
        <w:tc>
          <w:tcPr>
            <w:tcW w:w="1260" w:type="dxa"/>
            <w:tcPrChange w:id="1844" w:author="Nguyễn Trọng Giáp" w:date="2017-12-20T08:31:00Z">
              <w:tcPr>
                <w:tcW w:w="1565" w:type="dxa"/>
              </w:tcPr>
            </w:tcPrChange>
          </w:tcPr>
          <w:p w14:paraId="55266581" w14:textId="66894222" w:rsidR="00783732" w:rsidRPr="00B778AA" w:rsidRDefault="00783732"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int</w:t>
            </w:r>
          </w:p>
        </w:tc>
        <w:tc>
          <w:tcPr>
            <w:tcW w:w="3640" w:type="dxa"/>
            <w:tcPrChange w:id="1845" w:author="Nguyễn Trọng Giáp" w:date="2017-12-20T08:31:00Z">
              <w:tcPr>
                <w:tcW w:w="2952" w:type="dxa"/>
              </w:tcPr>
            </w:tcPrChange>
          </w:tcPr>
          <w:p w14:paraId="3D10E34D" w14:textId="561B676A" w:rsidR="00783732" w:rsidRPr="00B778AA" w:rsidRDefault="00783732"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Mã dịch vụ</w:t>
            </w:r>
          </w:p>
        </w:tc>
        <w:tc>
          <w:tcPr>
            <w:tcW w:w="2210" w:type="dxa"/>
            <w:tcPrChange w:id="1846" w:author="Nguyễn Trọng Giáp" w:date="2017-12-20T08:31:00Z">
              <w:tcPr>
                <w:tcW w:w="2259" w:type="dxa"/>
              </w:tcPr>
            </w:tcPrChange>
          </w:tcPr>
          <w:p w14:paraId="4BECC7DB" w14:textId="7CBCA63A" w:rsidR="00783732" w:rsidRPr="00B778AA" w:rsidRDefault="00783732"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Khóa ngoài</w:t>
            </w:r>
          </w:p>
        </w:tc>
      </w:tr>
      <w:tr w:rsidR="00783732" w14:paraId="5C46A4A7"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47" w:author="Nguyễn Trọng Giáp" w:date="2017-12-20T08:31:00Z">
              <w:tcPr>
                <w:tcW w:w="1283" w:type="dxa"/>
              </w:tcPr>
            </w:tcPrChange>
          </w:tcPr>
          <w:p w14:paraId="25E2C1F3" w14:textId="05CD1AA5" w:rsidR="00783732" w:rsidRDefault="00783732"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type_id</w:t>
            </w:r>
          </w:p>
        </w:tc>
        <w:tc>
          <w:tcPr>
            <w:tcW w:w="1260" w:type="dxa"/>
            <w:tcPrChange w:id="1848" w:author="Nguyễn Trọng Giáp" w:date="2017-12-20T08:31:00Z">
              <w:tcPr>
                <w:tcW w:w="1565" w:type="dxa"/>
              </w:tcPr>
            </w:tcPrChange>
          </w:tcPr>
          <w:p w14:paraId="073750A3" w14:textId="39961D51" w:rsidR="00783732" w:rsidRDefault="00783732"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int</w:t>
            </w:r>
          </w:p>
        </w:tc>
        <w:tc>
          <w:tcPr>
            <w:tcW w:w="3640" w:type="dxa"/>
            <w:tcPrChange w:id="1849" w:author="Nguyễn Trọng Giáp" w:date="2017-12-20T08:31:00Z">
              <w:tcPr>
                <w:tcW w:w="2952" w:type="dxa"/>
              </w:tcPr>
            </w:tcPrChange>
          </w:tcPr>
          <w:p w14:paraId="701D2A05" w14:textId="48713ADF" w:rsidR="00783732" w:rsidRDefault="00783732"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Mã loại dịch vụ</w:t>
            </w:r>
          </w:p>
        </w:tc>
        <w:tc>
          <w:tcPr>
            <w:tcW w:w="2210" w:type="dxa"/>
            <w:tcPrChange w:id="1850" w:author="Nguyễn Trọng Giáp" w:date="2017-12-20T08:31:00Z">
              <w:tcPr>
                <w:tcW w:w="2259" w:type="dxa"/>
              </w:tcPr>
            </w:tcPrChange>
          </w:tcPr>
          <w:p w14:paraId="29E1F37C" w14:textId="7661CBCF" w:rsidR="00783732" w:rsidRDefault="00783732" w:rsidP="00684F32">
            <w:pPr>
              <w:keepNext/>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Khóa ngoài</w:t>
            </w:r>
          </w:p>
        </w:tc>
      </w:tr>
    </w:tbl>
    <w:p w14:paraId="403DA58E" w14:textId="1ABE82DE" w:rsidR="00684F32" w:rsidRDefault="00684F32">
      <w:pPr>
        <w:pStyle w:val="Caption"/>
      </w:pPr>
      <w:bookmarkStart w:id="1851" w:name="_Toc501533537"/>
      <w:r>
        <w:t xml:space="preserve">Bảng </w:t>
      </w:r>
      <w:fldSimple w:instr=" SEQ Bảng \* ARABIC ">
        <w:r w:rsidR="007917EC">
          <w:rPr>
            <w:noProof/>
          </w:rPr>
          <w:t>13</w:t>
        </w:r>
      </w:fldSimple>
      <w:r>
        <w:t>: Bảng nối service_type</w:t>
      </w:r>
      <w:bookmarkEnd w:id="1851"/>
    </w:p>
    <w:p w14:paraId="214E424B" w14:textId="3ABDF642" w:rsidR="0042283B" w:rsidRDefault="0042283B">
      <w:pPr>
        <w:pStyle w:val="ListParagraph"/>
        <w:numPr>
          <w:ilvl w:val="0"/>
          <w:numId w:val="39"/>
        </w:numPr>
        <w:pPrChange w:id="1852" w:author="Nguyễn Trọng Giáp" w:date="2017-12-20T08:29:00Z">
          <w:pPr>
            <w:pStyle w:val="ListParagraph"/>
            <w:numPr>
              <w:numId w:val="27"/>
            </w:numPr>
            <w:ind w:left="1080" w:hanging="360"/>
          </w:pPr>
        </w:pPrChange>
      </w:pPr>
      <w:r>
        <w:t>Bảng vehicle</w:t>
      </w:r>
    </w:p>
    <w:tbl>
      <w:tblPr>
        <w:tblStyle w:val="PlainTable1"/>
        <w:tblW w:w="0" w:type="auto"/>
        <w:tblInd w:w="85" w:type="dxa"/>
        <w:tblLook w:val="04A0" w:firstRow="1" w:lastRow="0" w:firstColumn="1" w:lastColumn="0" w:noHBand="0" w:noVBand="1"/>
        <w:tblPrChange w:id="1853" w:author="Nguyễn Trọng Giáp" w:date="2017-12-20T08:32:00Z">
          <w:tblPr>
            <w:tblStyle w:val="PlainTable1"/>
            <w:tblW w:w="0" w:type="auto"/>
            <w:tblInd w:w="715" w:type="dxa"/>
            <w:tblLook w:val="04A0" w:firstRow="1" w:lastRow="0" w:firstColumn="1" w:lastColumn="0" w:noHBand="0" w:noVBand="1"/>
          </w:tblPr>
        </w:tblPrChange>
      </w:tblPr>
      <w:tblGrid>
        <w:gridCol w:w="1530"/>
        <w:gridCol w:w="1350"/>
        <w:gridCol w:w="3550"/>
        <w:gridCol w:w="2210"/>
        <w:tblGridChange w:id="1854">
          <w:tblGrid>
            <w:gridCol w:w="1283"/>
            <w:gridCol w:w="1565"/>
            <w:gridCol w:w="2952"/>
            <w:gridCol w:w="2259"/>
          </w:tblGrid>
        </w:tblGridChange>
      </w:tblGrid>
      <w:tr w:rsidR="0018212B" w14:paraId="6339B810" w14:textId="77777777" w:rsidTr="0074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55" w:author="Nguyễn Trọng Giáp" w:date="2017-12-20T08:32:00Z">
              <w:tcPr>
                <w:tcW w:w="1283" w:type="dxa"/>
              </w:tcPr>
            </w:tcPrChange>
          </w:tcPr>
          <w:p w14:paraId="0709E2F1" w14:textId="77777777" w:rsidR="0018212B" w:rsidRPr="00B778AA" w:rsidRDefault="0018212B" w:rsidP="00A468AC">
            <w:pPr>
              <w:spacing w:before="120" w:beforeAutospacing="0" w:after="120" w:afterAutospacing="0"/>
              <w:jc w:val="left"/>
              <w:cnfStyle w:val="101000000000" w:firstRow="1" w:lastRow="0" w:firstColumn="1" w:lastColumn="0" w:oddVBand="0" w:evenVBand="0" w:oddHBand="0" w:evenHBand="0" w:firstRowFirstColumn="0" w:firstRowLastColumn="0" w:lastRowFirstColumn="0" w:lastRowLastColumn="0"/>
            </w:pPr>
            <w:r>
              <w:t>Tên</w:t>
            </w:r>
          </w:p>
        </w:tc>
        <w:tc>
          <w:tcPr>
            <w:tcW w:w="1350" w:type="dxa"/>
            <w:tcPrChange w:id="1856" w:author="Nguyễn Trọng Giáp" w:date="2017-12-20T08:32:00Z">
              <w:tcPr>
                <w:tcW w:w="1565" w:type="dxa"/>
              </w:tcPr>
            </w:tcPrChange>
          </w:tcPr>
          <w:p w14:paraId="2153DE37" w14:textId="77777777" w:rsidR="0018212B" w:rsidRPr="00B778AA" w:rsidRDefault="0018212B"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Kiểu</w:t>
            </w:r>
          </w:p>
        </w:tc>
        <w:tc>
          <w:tcPr>
            <w:tcW w:w="3550" w:type="dxa"/>
            <w:tcPrChange w:id="1857" w:author="Nguyễn Trọng Giáp" w:date="2017-12-20T08:32:00Z">
              <w:tcPr>
                <w:tcW w:w="2952" w:type="dxa"/>
              </w:tcPr>
            </w:tcPrChange>
          </w:tcPr>
          <w:p w14:paraId="2980B355" w14:textId="77777777" w:rsidR="0018212B" w:rsidRPr="00B778AA" w:rsidRDefault="0018212B"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Mô tả</w:t>
            </w:r>
          </w:p>
        </w:tc>
        <w:tc>
          <w:tcPr>
            <w:tcW w:w="2210" w:type="dxa"/>
            <w:tcPrChange w:id="1858" w:author="Nguyễn Trọng Giáp" w:date="2017-12-20T08:32:00Z">
              <w:tcPr>
                <w:tcW w:w="2259" w:type="dxa"/>
              </w:tcPr>
            </w:tcPrChange>
          </w:tcPr>
          <w:p w14:paraId="496C8511" w14:textId="77777777" w:rsidR="0018212B" w:rsidRPr="00B778AA" w:rsidRDefault="0018212B"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Ràng buộc</w:t>
            </w:r>
          </w:p>
        </w:tc>
      </w:tr>
      <w:tr w:rsidR="0018212B" w14:paraId="7A811366"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59" w:author="Nguyễn Trọng Giáp" w:date="2017-12-20T08:32:00Z">
              <w:tcPr>
                <w:tcW w:w="1283" w:type="dxa"/>
              </w:tcPr>
            </w:tcPrChange>
          </w:tcPr>
          <w:p w14:paraId="38572451" w14:textId="77777777" w:rsidR="0018212B" w:rsidRPr="00B778AA" w:rsidRDefault="0018212B"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id</w:t>
            </w:r>
          </w:p>
        </w:tc>
        <w:tc>
          <w:tcPr>
            <w:tcW w:w="1350" w:type="dxa"/>
            <w:tcPrChange w:id="1860" w:author="Nguyễn Trọng Giáp" w:date="2017-12-20T08:32:00Z">
              <w:tcPr>
                <w:tcW w:w="1565" w:type="dxa"/>
              </w:tcPr>
            </w:tcPrChange>
          </w:tcPr>
          <w:p w14:paraId="0218FD7D" w14:textId="77777777" w:rsidR="0018212B" w:rsidRPr="00B778AA" w:rsidRDefault="0018212B"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int</w:t>
            </w:r>
          </w:p>
        </w:tc>
        <w:tc>
          <w:tcPr>
            <w:tcW w:w="3550" w:type="dxa"/>
            <w:tcPrChange w:id="1861" w:author="Nguyễn Trọng Giáp" w:date="2017-12-20T08:32:00Z">
              <w:tcPr>
                <w:tcW w:w="2952" w:type="dxa"/>
              </w:tcPr>
            </w:tcPrChange>
          </w:tcPr>
          <w:p w14:paraId="13C15185" w14:textId="7F7295EA" w:rsidR="0018212B" w:rsidRPr="00B778AA" w:rsidRDefault="0018212B"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 xml:space="preserve">Mã </w:t>
            </w:r>
            <w:r>
              <w:t>phương tiện</w:t>
            </w:r>
          </w:p>
        </w:tc>
        <w:tc>
          <w:tcPr>
            <w:tcW w:w="2210" w:type="dxa"/>
            <w:tcPrChange w:id="1862" w:author="Nguyễn Trọng Giáp" w:date="2017-12-20T08:32:00Z">
              <w:tcPr>
                <w:tcW w:w="2259" w:type="dxa"/>
              </w:tcPr>
            </w:tcPrChange>
          </w:tcPr>
          <w:p w14:paraId="7A611C21" w14:textId="77777777" w:rsidR="0018212B" w:rsidRPr="00B778AA" w:rsidRDefault="0018212B"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Khóa chính</w:t>
            </w:r>
          </w:p>
        </w:tc>
      </w:tr>
      <w:tr w:rsidR="0018212B" w14:paraId="5FC66969" w14:textId="77777777" w:rsidTr="00745C1E">
        <w:tc>
          <w:tcPr>
            <w:cnfStyle w:val="001000000000" w:firstRow="0" w:lastRow="0" w:firstColumn="1" w:lastColumn="0" w:oddVBand="0" w:evenVBand="0" w:oddHBand="0" w:evenHBand="0" w:firstRowFirstColumn="0" w:firstRowLastColumn="0" w:lastRowFirstColumn="0" w:lastRowLastColumn="0"/>
            <w:tcW w:w="1530" w:type="dxa"/>
            <w:tcPrChange w:id="1863" w:author="Nguyễn Trọng Giáp" w:date="2017-12-20T08:32:00Z">
              <w:tcPr>
                <w:tcW w:w="1283" w:type="dxa"/>
              </w:tcPr>
            </w:tcPrChange>
          </w:tcPr>
          <w:p w14:paraId="44D2222C" w14:textId="77777777" w:rsidR="0018212B" w:rsidRPr="00B778AA" w:rsidRDefault="0018212B" w:rsidP="00A468AC">
            <w:pPr>
              <w:spacing w:before="120" w:beforeAutospacing="0" w:after="120" w:afterAutospacing="0" w:line="240" w:lineRule="auto"/>
              <w:jc w:val="left"/>
              <w:rPr>
                <w:b w:val="0"/>
              </w:rPr>
            </w:pPr>
            <w:r>
              <w:rPr>
                <w:b w:val="0"/>
              </w:rPr>
              <w:t>user_id</w:t>
            </w:r>
          </w:p>
        </w:tc>
        <w:tc>
          <w:tcPr>
            <w:tcW w:w="1350" w:type="dxa"/>
            <w:tcPrChange w:id="1864" w:author="Nguyễn Trọng Giáp" w:date="2017-12-20T08:32:00Z">
              <w:tcPr>
                <w:tcW w:w="1565" w:type="dxa"/>
              </w:tcPr>
            </w:tcPrChange>
          </w:tcPr>
          <w:p w14:paraId="4C75BE09" w14:textId="77777777" w:rsidR="0018212B" w:rsidRPr="00B778AA" w:rsidRDefault="0018212B"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int</w:t>
            </w:r>
          </w:p>
        </w:tc>
        <w:tc>
          <w:tcPr>
            <w:tcW w:w="3550" w:type="dxa"/>
            <w:tcPrChange w:id="1865" w:author="Nguyễn Trọng Giáp" w:date="2017-12-20T08:32:00Z">
              <w:tcPr>
                <w:tcW w:w="2952" w:type="dxa"/>
              </w:tcPr>
            </w:tcPrChange>
          </w:tcPr>
          <w:p w14:paraId="5C08471E" w14:textId="16E3FBA3" w:rsidR="0018212B" w:rsidRPr="00B778AA" w:rsidRDefault="0018212B"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 xml:space="preserve">Mã </w:t>
            </w:r>
            <w:r w:rsidR="00614220">
              <w:t xml:space="preserve">người dùng </w:t>
            </w:r>
            <w:r w:rsidR="009116BE">
              <w:t>lái xe</w:t>
            </w:r>
          </w:p>
        </w:tc>
        <w:tc>
          <w:tcPr>
            <w:tcW w:w="2210" w:type="dxa"/>
            <w:tcPrChange w:id="1866" w:author="Nguyễn Trọng Giáp" w:date="2017-12-20T08:32:00Z">
              <w:tcPr>
                <w:tcW w:w="2259" w:type="dxa"/>
              </w:tcPr>
            </w:tcPrChange>
          </w:tcPr>
          <w:p w14:paraId="449D40A9" w14:textId="77777777" w:rsidR="0018212B" w:rsidRPr="00B778AA" w:rsidRDefault="0018212B"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Khóa ngoài</w:t>
            </w:r>
          </w:p>
        </w:tc>
      </w:tr>
      <w:tr w:rsidR="0018212B" w14:paraId="4EAFD153"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67" w:author="Nguyễn Trọng Giáp" w:date="2017-12-20T08:32:00Z">
              <w:tcPr>
                <w:tcW w:w="1283" w:type="dxa"/>
              </w:tcPr>
            </w:tcPrChange>
          </w:tcPr>
          <w:p w14:paraId="59C6CF10" w14:textId="6D411EEF" w:rsidR="0018212B" w:rsidRPr="00B778AA" w:rsidRDefault="0018212B"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type</w:t>
            </w:r>
          </w:p>
        </w:tc>
        <w:tc>
          <w:tcPr>
            <w:tcW w:w="1350" w:type="dxa"/>
            <w:tcPrChange w:id="1868" w:author="Nguyễn Trọng Giáp" w:date="2017-12-20T08:32:00Z">
              <w:tcPr>
                <w:tcW w:w="1565" w:type="dxa"/>
              </w:tcPr>
            </w:tcPrChange>
          </w:tcPr>
          <w:p w14:paraId="3B02848F" w14:textId="003B1391" w:rsidR="0018212B" w:rsidRPr="00B778AA" w:rsidRDefault="0018212B"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int</w:t>
            </w:r>
          </w:p>
        </w:tc>
        <w:tc>
          <w:tcPr>
            <w:tcW w:w="3550" w:type="dxa"/>
            <w:tcPrChange w:id="1869" w:author="Nguyễn Trọng Giáp" w:date="2017-12-20T08:32:00Z">
              <w:tcPr>
                <w:tcW w:w="2952" w:type="dxa"/>
              </w:tcPr>
            </w:tcPrChange>
          </w:tcPr>
          <w:p w14:paraId="6AA4436E" w14:textId="57CE34AB" w:rsidR="0018212B" w:rsidRPr="00B778AA" w:rsidRDefault="0018212B"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Loại phương tiện</w:t>
            </w:r>
          </w:p>
        </w:tc>
        <w:tc>
          <w:tcPr>
            <w:tcW w:w="2210" w:type="dxa"/>
            <w:tcPrChange w:id="1870" w:author="Nguyễn Trọng Giáp" w:date="2017-12-20T08:32:00Z">
              <w:tcPr>
                <w:tcW w:w="2259" w:type="dxa"/>
              </w:tcPr>
            </w:tcPrChange>
          </w:tcPr>
          <w:p w14:paraId="3ABBB8DD" w14:textId="77777777" w:rsidR="0018212B" w:rsidRPr="00B778AA" w:rsidRDefault="0018212B"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18212B" w14:paraId="6F1B5134" w14:textId="77777777" w:rsidTr="00745C1E">
        <w:tc>
          <w:tcPr>
            <w:cnfStyle w:val="001000000000" w:firstRow="0" w:lastRow="0" w:firstColumn="1" w:lastColumn="0" w:oddVBand="0" w:evenVBand="0" w:oddHBand="0" w:evenHBand="0" w:firstRowFirstColumn="0" w:firstRowLastColumn="0" w:lastRowFirstColumn="0" w:lastRowLastColumn="0"/>
            <w:tcW w:w="1530" w:type="dxa"/>
            <w:tcPrChange w:id="1871" w:author="Nguyễn Trọng Giáp" w:date="2017-12-20T08:32:00Z">
              <w:tcPr>
                <w:tcW w:w="1283" w:type="dxa"/>
              </w:tcPr>
            </w:tcPrChange>
          </w:tcPr>
          <w:p w14:paraId="49FE2B3A" w14:textId="43B85EDA" w:rsidR="0018212B" w:rsidRPr="00B778AA" w:rsidRDefault="0018212B" w:rsidP="00A468AC">
            <w:pPr>
              <w:spacing w:before="120" w:beforeAutospacing="0" w:after="120" w:afterAutospacing="0" w:line="240" w:lineRule="auto"/>
              <w:jc w:val="left"/>
              <w:rPr>
                <w:b w:val="0"/>
              </w:rPr>
            </w:pPr>
            <w:r>
              <w:rPr>
                <w:b w:val="0"/>
              </w:rPr>
              <w:t>plate</w:t>
            </w:r>
          </w:p>
        </w:tc>
        <w:tc>
          <w:tcPr>
            <w:tcW w:w="1350" w:type="dxa"/>
            <w:tcPrChange w:id="1872" w:author="Nguyễn Trọng Giáp" w:date="2017-12-20T08:32:00Z">
              <w:tcPr>
                <w:tcW w:w="1565" w:type="dxa"/>
              </w:tcPr>
            </w:tcPrChange>
          </w:tcPr>
          <w:p w14:paraId="36CD3440" w14:textId="77777777" w:rsidR="0018212B" w:rsidRPr="00B778AA" w:rsidRDefault="0018212B"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 xml:space="preserve">varchar </w:t>
            </w:r>
          </w:p>
        </w:tc>
        <w:tc>
          <w:tcPr>
            <w:tcW w:w="3550" w:type="dxa"/>
            <w:tcPrChange w:id="1873" w:author="Nguyễn Trọng Giáp" w:date="2017-12-20T08:32:00Z">
              <w:tcPr>
                <w:tcW w:w="2952" w:type="dxa"/>
              </w:tcPr>
            </w:tcPrChange>
          </w:tcPr>
          <w:p w14:paraId="795A4F77" w14:textId="49AEDA22" w:rsidR="0018212B" w:rsidRPr="00B778AA" w:rsidRDefault="0018212B"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Biển số</w:t>
            </w:r>
          </w:p>
        </w:tc>
        <w:tc>
          <w:tcPr>
            <w:tcW w:w="2210" w:type="dxa"/>
            <w:tcPrChange w:id="1874" w:author="Nguyễn Trọng Giáp" w:date="2017-12-20T08:32:00Z">
              <w:tcPr>
                <w:tcW w:w="2259" w:type="dxa"/>
              </w:tcPr>
            </w:tcPrChange>
          </w:tcPr>
          <w:p w14:paraId="18A78EBB" w14:textId="77777777" w:rsidR="0018212B" w:rsidRPr="00B778AA" w:rsidRDefault="0018212B"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18212B" w14:paraId="503DE8AB"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75" w:author="Nguyễn Trọng Giáp" w:date="2017-12-20T08:32:00Z">
              <w:tcPr>
                <w:tcW w:w="1283" w:type="dxa"/>
              </w:tcPr>
            </w:tcPrChange>
          </w:tcPr>
          <w:p w14:paraId="46EDBE6C" w14:textId="77777777" w:rsidR="0018212B" w:rsidRDefault="0018212B"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latitude</w:t>
            </w:r>
          </w:p>
        </w:tc>
        <w:tc>
          <w:tcPr>
            <w:tcW w:w="1350" w:type="dxa"/>
            <w:tcPrChange w:id="1876" w:author="Nguyễn Trọng Giáp" w:date="2017-12-20T08:32:00Z">
              <w:tcPr>
                <w:tcW w:w="1565" w:type="dxa"/>
              </w:tcPr>
            </w:tcPrChange>
          </w:tcPr>
          <w:p w14:paraId="29AF06D5" w14:textId="77777777" w:rsidR="0018212B" w:rsidRDefault="0018212B"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float</w:t>
            </w:r>
          </w:p>
        </w:tc>
        <w:tc>
          <w:tcPr>
            <w:tcW w:w="3550" w:type="dxa"/>
            <w:tcPrChange w:id="1877" w:author="Nguyễn Trọng Giáp" w:date="2017-12-20T08:32:00Z">
              <w:tcPr>
                <w:tcW w:w="2952" w:type="dxa"/>
              </w:tcPr>
            </w:tcPrChange>
          </w:tcPr>
          <w:p w14:paraId="3AA5EBCD" w14:textId="77777777" w:rsidR="0018212B" w:rsidRDefault="0018212B"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Vĩ độ</w:t>
            </w:r>
          </w:p>
        </w:tc>
        <w:tc>
          <w:tcPr>
            <w:tcW w:w="2210" w:type="dxa"/>
            <w:tcPrChange w:id="1878" w:author="Nguyễn Trọng Giáp" w:date="2017-12-20T08:32:00Z">
              <w:tcPr>
                <w:tcW w:w="2259" w:type="dxa"/>
              </w:tcPr>
            </w:tcPrChange>
          </w:tcPr>
          <w:p w14:paraId="0A53E9D3" w14:textId="77777777" w:rsidR="0018212B" w:rsidRPr="00B778AA" w:rsidRDefault="0018212B"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18212B" w14:paraId="6C8E697B" w14:textId="77777777" w:rsidTr="00745C1E">
        <w:tc>
          <w:tcPr>
            <w:cnfStyle w:val="001000000000" w:firstRow="0" w:lastRow="0" w:firstColumn="1" w:lastColumn="0" w:oddVBand="0" w:evenVBand="0" w:oddHBand="0" w:evenHBand="0" w:firstRowFirstColumn="0" w:firstRowLastColumn="0" w:lastRowFirstColumn="0" w:lastRowLastColumn="0"/>
            <w:tcW w:w="1530" w:type="dxa"/>
            <w:tcPrChange w:id="1879" w:author="Nguyễn Trọng Giáp" w:date="2017-12-20T08:32:00Z">
              <w:tcPr>
                <w:tcW w:w="1283" w:type="dxa"/>
              </w:tcPr>
            </w:tcPrChange>
          </w:tcPr>
          <w:p w14:paraId="7213B79E" w14:textId="77777777" w:rsidR="0018212B" w:rsidRDefault="0018212B" w:rsidP="00A468AC">
            <w:pPr>
              <w:spacing w:before="120" w:beforeAutospacing="0" w:after="120" w:afterAutospacing="0" w:line="240" w:lineRule="auto"/>
              <w:jc w:val="left"/>
              <w:rPr>
                <w:b w:val="0"/>
              </w:rPr>
            </w:pPr>
            <w:r>
              <w:rPr>
                <w:b w:val="0"/>
              </w:rPr>
              <w:t>longitude</w:t>
            </w:r>
          </w:p>
        </w:tc>
        <w:tc>
          <w:tcPr>
            <w:tcW w:w="1350" w:type="dxa"/>
            <w:tcPrChange w:id="1880" w:author="Nguyễn Trọng Giáp" w:date="2017-12-20T08:32:00Z">
              <w:tcPr>
                <w:tcW w:w="1565" w:type="dxa"/>
              </w:tcPr>
            </w:tcPrChange>
          </w:tcPr>
          <w:p w14:paraId="79781DE2" w14:textId="77777777" w:rsidR="0018212B" w:rsidRDefault="0018212B"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float</w:t>
            </w:r>
          </w:p>
        </w:tc>
        <w:tc>
          <w:tcPr>
            <w:tcW w:w="3550" w:type="dxa"/>
            <w:tcPrChange w:id="1881" w:author="Nguyễn Trọng Giáp" w:date="2017-12-20T08:32:00Z">
              <w:tcPr>
                <w:tcW w:w="2952" w:type="dxa"/>
              </w:tcPr>
            </w:tcPrChange>
          </w:tcPr>
          <w:p w14:paraId="101F601D" w14:textId="77777777" w:rsidR="0018212B" w:rsidRDefault="0018212B"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Kinh độ</w:t>
            </w:r>
          </w:p>
        </w:tc>
        <w:tc>
          <w:tcPr>
            <w:tcW w:w="2210" w:type="dxa"/>
            <w:tcPrChange w:id="1882" w:author="Nguyễn Trọng Giáp" w:date="2017-12-20T08:32:00Z">
              <w:tcPr>
                <w:tcW w:w="2259" w:type="dxa"/>
              </w:tcPr>
            </w:tcPrChange>
          </w:tcPr>
          <w:p w14:paraId="1EB6F980" w14:textId="77777777" w:rsidR="0018212B" w:rsidRPr="00B778AA" w:rsidRDefault="0018212B" w:rsidP="007842CF">
            <w:pPr>
              <w:keepNext/>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bl>
    <w:p w14:paraId="6B45F07B" w14:textId="49699AA7" w:rsidR="007842CF" w:rsidRDefault="007842CF">
      <w:pPr>
        <w:pStyle w:val="Caption"/>
      </w:pPr>
      <w:bookmarkStart w:id="1883" w:name="_Toc501533538"/>
      <w:r>
        <w:t xml:space="preserve">Bảng </w:t>
      </w:r>
      <w:fldSimple w:instr=" SEQ Bảng \* ARABIC ">
        <w:r w:rsidR="007917EC">
          <w:rPr>
            <w:noProof/>
          </w:rPr>
          <w:t>14</w:t>
        </w:r>
      </w:fldSimple>
      <w:r>
        <w:t>: Bảng vehicle</w:t>
      </w:r>
      <w:bookmarkEnd w:id="1883"/>
    </w:p>
    <w:p w14:paraId="2F3317B1" w14:textId="732B3BC5" w:rsidR="0042283B" w:rsidRDefault="0042283B">
      <w:pPr>
        <w:pStyle w:val="ListParagraph"/>
        <w:numPr>
          <w:ilvl w:val="0"/>
          <w:numId w:val="39"/>
        </w:numPr>
        <w:pPrChange w:id="1884" w:author="Nguyễn Trọng Giáp" w:date="2017-12-20T08:29:00Z">
          <w:pPr>
            <w:pStyle w:val="ListParagraph"/>
            <w:numPr>
              <w:numId w:val="27"/>
            </w:numPr>
            <w:ind w:left="1080" w:hanging="360"/>
          </w:pPr>
        </w:pPrChange>
      </w:pPr>
      <w:r>
        <w:t>Bảng notification</w:t>
      </w:r>
    </w:p>
    <w:tbl>
      <w:tblPr>
        <w:tblStyle w:val="PlainTable1"/>
        <w:tblW w:w="0" w:type="auto"/>
        <w:tblInd w:w="85" w:type="dxa"/>
        <w:tblLook w:val="04A0" w:firstRow="1" w:lastRow="0" w:firstColumn="1" w:lastColumn="0" w:noHBand="0" w:noVBand="1"/>
        <w:tblPrChange w:id="1885" w:author="Nguyễn Trọng Giáp" w:date="2017-12-20T08:33:00Z">
          <w:tblPr>
            <w:tblStyle w:val="PlainTable1"/>
            <w:tblW w:w="0" w:type="auto"/>
            <w:tblInd w:w="715" w:type="dxa"/>
            <w:tblLook w:val="04A0" w:firstRow="1" w:lastRow="0" w:firstColumn="1" w:lastColumn="0" w:noHBand="0" w:noVBand="1"/>
          </w:tblPr>
        </w:tblPrChange>
      </w:tblPr>
      <w:tblGrid>
        <w:gridCol w:w="1530"/>
        <w:gridCol w:w="1350"/>
        <w:gridCol w:w="3550"/>
        <w:gridCol w:w="2210"/>
        <w:tblGridChange w:id="1886">
          <w:tblGrid>
            <w:gridCol w:w="1283"/>
            <w:gridCol w:w="1565"/>
            <w:gridCol w:w="2952"/>
            <w:gridCol w:w="2259"/>
          </w:tblGrid>
        </w:tblGridChange>
      </w:tblGrid>
      <w:tr w:rsidR="009116BE" w14:paraId="0485F570" w14:textId="77777777" w:rsidTr="0074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87" w:author="Nguyễn Trọng Giáp" w:date="2017-12-20T08:33:00Z">
              <w:tcPr>
                <w:tcW w:w="1283" w:type="dxa"/>
              </w:tcPr>
            </w:tcPrChange>
          </w:tcPr>
          <w:p w14:paraId="7C3832B4" w14:textId="77777777" w:rsidR="009116BE" w:rsidRPr="00B778AA" w:rsidRDefault="009116BE" w:rsidP="00A468AC">
            <w:pPr>
              <w:spacing w:before="120" w:beforeAutospacing="0" w:after="120" w:afterAutospacing="0"/>
              <w:jc w:val="left"/>
              <w:cnfStyle w:val="101000000000" w:firstRow="1" w:lastRow="0" w:firstColumn="1" w:lastColumn="0" w:oddVBand="0" w:evenVBand="0" w:oddHBand="0" w:evenHBand="0" w:firstRowFirstColumn="0" w:firstRowLastColumn="0" w:lastRowFirstColumn="0" w:lastRowLastColumn="0"/>
            </w:pPr>
            <w:r>
              <w:t>Tên</w:t>
            </w:r>
          </w:p>
        </w:tc>
        <w:tc>
          <w:tcPr>
            <w:tcW w:w="1350" w:type="dxa"/>
            <w:tcPrChange w:id="1888" w:author="Nguyễn Trọng Giáp" w:date="2017-12-20T08:33:00Z">
              <w:tcPr>
                <w:tcW w:w="1565" w:type="dxa"/>
              </w:tcPr>
            </w:tcPrChange>
          </w:tcPr>
          <w:p w14:paraId="12FE22D9" w14:textId="77777777" w:rsidR="009116BE" w:rsidRPr="00B778AA" w:rsidRDefault="009116BE"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Kiểu</w:t>
            </w:r>
          </w:p>
        </w:tc>
        <w:tc>
          <w:tcPr>
            <w:tcW w:w="3550" w:type="dxa"/>
            <w:tcPrChange w:id="1889" w:author="Nguyễn Trọng Giáp" w:date="2017-12-20T08:33:00Z">
              <w:tcPr>
                <w:tcW w:w="2952" w:type="dxa"/>
              </w:tcPr>
            </w:tcPrChange>
          </w:tcPr>
          <w:p w14:paraId="3A8B9142" w14:textId="77777777" w:rsidR="009116BE" w:rsidRPr="00B778AA" w:rsidRDefault="009116BE"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Mô tả</w:t>
            </w:r>
          </w:p>
        </w:tc>
        <w:tc>
          <w:tcPr>
            <w:tcW w:w="2210" w:type="dxa"/>
            <w:tcPrChange w:id="1890" w:author="Nguyễn Trọng Giáp" w:date="2017-12-20T08:33:00Z">
              <w:tcPr>
                <w:tcW w:w="2259" w:type="dxa"/>
              </w:tcPr>
            </w:tcPrChange>
          </w:tcPr>
          <w:p w14:paraId="1750742F" w14:textId="77777777" w:rsidR="009116BE" w:rsidRPr="00B778AA" w:rsidRDefault="009116BE"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Ràng buộc</w:t>
            </w:r>
          </w:p>
        </w:tc>
      </w:tr>
      <w:tr w:rsidR="009116BE" w14:paraId="6D2E19F6"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91" w:author="Nguyễn Trọng Giáp" w:date="2017-12-20T08:33:00Z">
              <w:tcPr>
                <w:tcW w:w="1283" w:type="dxa"/>
              </w:tcPr>
            </w:tcPrChange>
          </w:tcPr>
          <w:p w14:paraId="22256C4E" w14:textId="77777777" w:rsidR="009116BE" w:rsidRPr="00B778AA" w:rsidRDefault="009116BE"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id</w:t>
            </w:r>
          </w:p>
        </w:tc>
        <w:tc>
          <w:tcPr>
            <w:tcW w:w="1350" w:type="dxa"/>
            <w:tcPrChange w:id="1892" w:author="Nguyễn Trọng Giáp" w:date="2017-12-20T08:33:00Z">
              <w:tcPr>
                <w:tcW w:w="1565" w:type="dxa"/>
              </w:tcPr>
            </w:tcPrChange>
          </w:tcPr>
          <w:p w14:paraId="10B8C308" w14:textId="77777777" w:rsidR="009116BE" w:rsidRPr="00B778AA" w:rsidRDefault="009116BE"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int</w:t>
            </w:r>
          </w:p>
        </w:tc>
        <w:tc>
          <w:tcPr>
            <w:tcW w:w="3550" w:type="dxa"/>
            <w:tcPrChange w:id="1893" w:author="Nguyễn Trọng Giáp" w:date="2017-12-20T08:33:00Z">
              <w:tcPr>
                <w:tcW w:w="2952" w:type="dxa"/>
              </w:tcPr>
            </w:tcPrChange>
          </w:tcPr>
          <w:p w14:paraId="1B1EC374" w14:textId="4AA65CB9" w:rsidR="009116BE" w:rsidRPr="00B778AA" w:rsidRDefault="009116BE"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 xml:space="preserve">Mã </w:t>
            </w:r>
            <w:r>
              <w:t>thông báo</w:t>
            </w:r>
          </w:p>
        </w:tc>
        <w:tc>
          <w:tcPr>
            <w:tcW w:w="2210" w:type="dxa"/>
            <w:tcPrChange w:id="1894" w:author="Nguyễn Trọng Giáp" w:date="2017-12-20T08:33:00Z">
              <w:tcPr>
                <w:tcW w:w="2259" w:type="dxa"/>
              </w:tcPr>
            </w:tcPrChange>
          </w:tcPr>
          <w:p w14:paraId="063CFFCD" w14:textId="77777777" w:rsidR="009116BE" w:rsidRPr="00B778AA" w:rsidRDefault="009116BE"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Khóa chính</w:t>
            </w:r>
          </w:p>
        </w:tc>
      </w:tr>
      <w:tr w:rsidR="009116BE" w14:paraId="3628FB6C" w14:textId="77777777" w:rsidTr="00745C1E">
        <w:tc>
          <w:tcPr>
            <w:cnfStyle w:val="001000000000" w:firstRow="0" w:lastRow="0" w:firstColumn="1" w:lastColumn="0" w:oddVBand="0" w:evenVBand="0" w:oddHBand="0" w:evenHBand="0" w:firstRowFirstColumn="0" w:firstRowLastColumn="0" w:lastRowFirstColumn="0" w:lastRowLastColumn="0"/>
            <w:tcW w:w="1530" w:type="dxa"/>
            <w:tcPrChange w:id="1895" w:author="Nguyễn Trọng Giáp" w:date="2017-12-20T08:33:00Z">
              <w:tcPr>
                <w:tcW w:w="1283" w:type="dxa"/>
              </w:tcPr>
            </w:tcPrChange>
          </w:tcPr>
          <w:p w14:paraId="1CA6DEF1" w14:textId="5ECC18A3" w:rsidR="009116BE" w:rsidRPr="00B778AA" w:rsidRDefault="00BC5464" w:rsidP="00A468AC">
            <w:pPr>
              <w:spacing w:before="120" w:beforeAutospacing="0" w:after="120" w:afterAutospacing="0" w:line="240" w:lineRule="auto"/>
              <w:jc w:val="left"/>
              <w:rPr>
                <w:b w:val="0"/>
              </w:rPr>
            </w:pPr>
            <w:r>
              <w:rPr>
                <w:b w:val="0"/>
              </w:rPr>
              <w:t>user_id</w:t>
            </w:r>
          </w:p>
        </w:tc>
        <w:tc>
          <w:tcPr>
            <w:tcW w:w="1350" w:type="dxa"/>
            <w:tcPrChange w:id="1896" w:author="Nguyễn Trọng Giáp" w:date="2017-12-20T08:33:00Z">
              <w:tcPr>
                <w:tcW w:w="1565" w:type="dxa"/>
              </w:tcPr>
            </w:tcPrChange>
          </w:tcPr>
          <w:p w14:paraId="48C37EAB" w14:textId="77777777" w:rsidR="009116BE" w:rsidRPr="00B778AA" w:rsidRDefault="009116BE"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int</w:t>
            </w:r>
          </w:p>
        </w:tc>
        <w:tc>
          <w:tcPr>
            <w:tcW w:w="3550" w:type="dxa"/>
            <w:tcPrChange w:id="1897" w:author="Nguyễn Trọng Giáp" w:date="2017-12-20T08:33:00Z">
              <w:tcPr>
                <w:tcW w:w="2952" w:type="dxa"/>
              </w:tcPr>
            </w:tcPrChange>
          </w:tcPr>
          <w:p w14:paraId="0EDF4C07" w14:textId="786F3DF2" w:rsidR="009116BE" w:rsidRPr="00B778AA" w:rsidRDefault="009116BE"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 xml:space="preserve">Mã </w:t>
            </w:r>
            <w:r w:rsidR="001171AE">
              <w:t xml:space="preserve">người dùng </w:t>
            </w:r>
            <w:r>
              <w:t>admin</w:t>
            </w:r>
          </w:p>
        </w:tc>
        <w:tc>
          <w:tcPr>
            <w:tcW w:w="2210" w:type="dxa"/>
            <w:tcPrChange w:id="1898" w:author="Nguyễn Trọng Giáp" w:date="2017-12-20T08:33:00Z">
              <w:tcPr>
                <w:tcW w:w="2259" w:type="dxa"/>
              </w:tcPr>
            </w:tcPrChange>
          </w:tcPr>
          <w:p w14:paraId="27745D38" w14:textId="77777777" w:rsidR="009116BE" w:rsidRPr="00B778AA" w:rsidRDefault="009116BE"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Khóa ngoài</w:t>
            </w:r>
          </w:p>
        </w:tc>
      </w:tr>
      <w:tr w:rsidR="009116BE" w14:paraId="0CD91735"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899" w:author="Nguyễn Trọng Giáp" w:date="2017-12-20T08:33:00Z">
              <w:tcPr>
                <w:tcW w:w="1283" w:type="dxa"/>
              </w:tcPr>
            </w:tcPrChange>
          </w:tcPr>
          <w:p w14:paraId="5D421C0C" w14:textId="4E622D95" w:rsidR="009116BE" w:rsidRPr="00B778AA" w:rsidRDefault="00BC5464"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content</w:t>
            </w:r>
          </w:p>
        </w:tc>
        <w:tc>
          <w:tcPr>
            <w:tcW w:w="1350" w:type="dxa"/>
            <w:tcPrChange w:id="1900" w:author="Nguyễn Trọng Giáp" w:date="2017-12-20T08:33:00Z">
              <w:tcPr>
                <w:tcW w:w="1565" w:type="dxa"/>
              </w:tcPr>
            </w:tcPrChange>
          </w:tcPr>
          <w:p w14:paraId="4C3AF2F1" w14:textId="4453210A" w:rsidR="009116BE" w:rsidRPr="00B778AA" w:rsidRDefault="00BC5464"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varchar</w:t>
            </w:r>
          </w:p>
        </w:tc>
        <w:tc>
          <w:tcPr>
            <w:tcW w:w="3550" w:type="dxa"/>
            <w:tcPrChange w:id="1901" w:author="Nguyễn Trọng Giáp" w:date="2017-12-20T08:33:00Z">
              <w:tcPr>
                <w:tcW w:w="2952" w:type="dxa"/>
              </w:tcPr>
            </w:tcPrChange>
          </w:tcPr>
          <w:p w14:paraId="0C86E7B0" w14:textId="5517F744" w:rsidR="009116BE" w:rsidRPr="00B778AA" w:rsidRDefault="00BC5464"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Nội dung thông báo</w:t>
            </w:r>
          </w:p>
        </w:tc>
        <w:tc>
          <w:tcPr>
            <w:tcW w:w="2210" w:type="dxa"/>
            <w:tcPrChange w:id="1902" w:author="Nguyễn Trọng Giáp" w:date="2017-12-20T08:33:00Z">
              <w:tcPr>
                <w:tcW w:w="2259" w:type="dxa"/>
              </w:tcPr>
            </w:tcPrChange>
          </w:tcPr>
          <w:p w14:paraId="2E730023" w14:textId="77777777" w:rsidR="009116BE" w:rsidRPr="00B778AA" w:rsidRDefault="009116BE"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r w:rsidR="009116BE" w14:paraId="45F9AE0A" w14:textId="77777777" w:rsidTr="00745C1E">
        <w:tc>
          <w:tcPr>
            <w:cnfStyle w:val="001000000000" w:firstRow="0" w:lastRow="0" w:firstColumn="1" w:lastColumn="0" w:oddVBand="0" w:evenVBand="0" w:oddHBand="0" w:evenHBand="0" w:firstRowFirstColumn="0" w:firstRowLastColumn="0" w:lastRowFirstColumn="0" w:lastRowLastColumn="0"/>
            <w:tcW w:w="1530" w:type="dxa"/>
            <w:tcPrChange w:id="1903" w:author="Nguyễn Trọng Giáp" w:date="2017-12-20T08:33:00Z">
              <w:tcPr>
                <w:tcW w:w="1283" w:type="dxa"/>
              </w:tcPr>
            </w:tcPrChange>
          </w:tcPr>
          <w:p w14:paraId="7F5C1395" w14:textId="6200472F" w:rsidR="009116BE" w:rsidRPr="00B778AA" w:rsidRDefault="00BC5464" w:rsidP="00A468AC">
            <w:pPr>
              <w:spacing w:before="120" w:beforeAutospacing="0" w:after="120" w:afterAutospacing="0" w:line="240" w:lineRule="auto"/>
              <w:jc w:val="left"/>
              <w:rPr>
                <w:b w:val="0"/>
              </w:rPr>
            </w:pPr>
            <w:r>
              <w:rPr>
                <w:b w:val="0"/>
              </w:rPr>
              <w:t>subject</w:t>
            </w:r>
          </w:p>
        </w:tc>
        <w:tc>
          <w:tcPr>
            <w:tcW w:w="1350" w:type="dxa"/>
            <w:tcPrChange w:id="1904" w:author="Nguyễn Trọng Giáp" w:date="2017-12-20T08:33:00Z">
              <w:tcPr>
                <w:tcW w:w="1565" w:type="dxa"/>
              </w:tcPr>
            </w:tcPrChange>
          </w:tcPr>
          <w:p w14:paraId="0A683856" w14:textId="77777777" w:rsidR="009116BE" w:rsidRPr="00B778AA" w:rsidRDefault="009116BE"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rsidRPr="00B778AA">
              <w:t xml:space="preserve">varchar </w:t>
            </w:r>
          </w:p>
        </w:tc>
        <w:tc>
          <w:tcPr>
            <w:tcW w:w="3550" w:type="dxa"/>
            <w:tcPrChange w:id="1905" w:author="Nguyễn Trọng Giáp" w:date="2017-12-20T08:33:00Z">
              <w:tcPr>
                <w:tcW w:w="2952" w:type="dxa"/>
              </w:tcPr>
            </w:tcPrChange>
          </w:tcPr>
          <w:p w14:paraId="5B4602CC" w14:textId="0B05CF50" w:rsidR="009116BE" w:rsidRPr="00B778AA" w:rsidRDefault="00BC5464"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Chủ đề thông báo</w:t>
            </w:r>
          </w:p>
        </w:tc>
        <w:tc>
          <w:tcPr>
            <w:tcW w:w="2210" w:type="dxa"/>
            <w:tcPrChange w:id="1906" w:author="Nguyễn Trọng Giáp" w:date="2017-12-20T08:33:00Z">
              <w:tcPr>
                <w:tcW w:w="2259" w:type="dxa"/>
              </w:tcPr>
            </w:tcPrChange>
          </w:tcPr>
          <w:p w14:paraId="27E637DC" w14:textId="77777777" w:rsidR="009116BE" w:rsidRPr="00B778AA" w:rsidRDefault="009116BE"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p>
        </w:tc>
      </w:tr>
      <w:tr w:rsidR="0068615A" w14:paraId="4A5C6DC6"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907" w:author="Nguyễn Trọng Giáp" w:date="2017-12-20T08:33:00Z">
              <w:tcPr>
                <w:tcW w:w="1283" w:type="dxa"/>
              </w:tcPr>
            </w:tcPrChange>
          </w:tcPr>
          <w:p w14:paraId="4DE7D500" w14:textId="5B9765ED" w:rsidR="0068615A" w:rsidRDefault="0068615A"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date</w:t>
            </w:r>
          </w:p>
        </w:tc>
        <w:tc>
          <w:tcPr>
            <w:tcW w:w="1350" w:type="dxa"/>
            <w:tcPrChange w:id="1908" w:author="Nguyễn Trọng Giáp" w:date="2017-12-20T08:33:00Z">
              <w:tcPr>
                <w:tcW w:w="1565" w:type="dxa"/>
              </w:tcPr>
            </w:tcPrChange>
          </w:tcPr>
          <w:p w14:paraId="51E34974" w14:textId="148822EB" w:rsidR="0068615A" w:rsidRPr="00B778AA" w:rsidRDefault="0068615A"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datetime</w:t>
            </w:r>
          </w:p>
        </w:tc>
        <w:tc>
          <w:tcPr>
            <w:tcW w:w="3550" w:type="dxa"/>
            <w:tcPrChange w:id="1909" w:author="Nguyễn Trọng Giáp" w:date="2017-12-20T08:33:00Z">
              <w:tcPr>
                <w:tcW w:w="2952" w:type="dxa"/>
              </w:tcPr>
            </w:tcPrChange>
          </w:tcPr>
          <w:p w14:paraId="1785B991" w14:textId="62B3D1B8" w:rsidR="0068615A" w:rsidRDefault="0068615A"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Ngày thông báo</w:t>
            </w:r>
          </w:p>
        </w:tc>
        <w:tc>
          <w:tcPr>
            <w:tcW w:w="2210" w:type="dxa"/>
            <w:tcPrChange w:id="1910" w:author="Nguyễn Trọng Giáp" w:date="2017-12-20T08:33:00Z">
              <w:tcPr>
                <w:tcW w:w="2259" w:type="dxa"/>
              </w:tcPr>
            </w:tcPrChange>
          </w:tcPr>
          <w:p w14:paraId="002C9BAA" w14:textId="77777777" w:rsidR="0068615A" w:rsidRPr="00B778AA" w:rsidRDefault="0068615A"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bl>
    <w:p w14:paraId="32FE548B" w14:textId="40F24C0A" w:rsidR="007842CF" w:rsidRDefault="007842CF">
      <w:pPr>
        <w:pStyle w:val="Caption"/>
      </w:pPr>
      <w:bookmarkStart w:id="1911" w:name="_Toc501533539"/>
      <w:r>
        <w:t xml:space="preserve">Bảng </w:t>
      </w:r>
      <w:fldSimple w:instr=" SEQ Bảng \* ARABIC ">
        <w:r w:rsidR="007917EC">
          <w:rPr>
            <w:noProof/>
          </w:rPr>
          <w:t>15</w:t>
        </w:r>
      </w:fldSimple>
      <w:r>
        <w:t>: Bảng notification</w:t>
      </w:r>
      <w:bookmarkEnd w:id="1911"/>
    </w:p>
    <w:p w14:paraId="6060C760" w14:textId="2D895C5E" w:rsidR="0042283B" w:rsidRDefault="0042283B">
      <w:pPr>
        <w:pStyle w:val="ListParagraph"/>
        <w:numPr>
          <w:ilvl w:val="0"/>
          <w:numId w:val="39"/>
        </w:numPr>
        <w:pPrChange w:id="1912" w:author="Nguyễn Trọng Giáp" w:date="2017-12-20T08:29:00Z">
          <w:pPr>
            <w:pStyle w:val="ListParagraph"/>
            <w:numPr>
              <w:numId w:val="27"/>
            </w:numPr>
            <w:ind w:left="1080" w:hanging="360"/>
          </w:pPr>
        </w:pPrChange>
      </w:pPr>
      <w:r>
        <w:t>Bảng history</w:t>
      </w:r>
    </w:p>
    <w:tbl>
      <w:tblPr>
        <w:tblStyle w:val="PlainTable1"/>
        <w:tblW w:w="0" w:type="auto"/>
        <w:tblInd w:w="85" w:type="dxa"/>
        <w:tblLook w:val="04A0" w:firstRow="1" w:lastRow="0" w:firstColumn="1" w:lastColumn="0" w:noHBand="0" w:noVBand="1"/>
        <w:tblPrChange w:id="1913" w:author="Nguyễn Trọng Giáp" w:date="2017-12-20T08:32:00Z">
          <w:tblPr>
            <w:tblStyle w:val="PlainTable1"/>
            <w:tblW w:w="0" w:type="auto"/>
            <w:tblInd w:w="715" w:type="dxa"/>
            <w:tblLook w:val="04A0" w:firstRow="1" w:lastRow="0" w:firstColumn="1" w:lastColumn="0" w:noHBand="0" w:noVBand="1"/>
          </w:tblPr>
        </w:tblPrChange>
      </w:tblPr>
      <w:tblGrid>
        <w:gridCol w:w="1530"/>
        <w:gridCol w:w="1440"/>
        <w:gridCol w:w="3460"/>
        <w:gridCol w:w="2210"/>
        <w:tblGridChange w:id="1914">
          <w:tblGrid>
            <w:gridCol w:w="1283"/>
            <w:gridCol w:w="1565"/>
            <w:gridCol w:w="2952"/>
            <w:gridCol w:w="2259"/>
          </w:tblGrid>
        </w:tblGridChange>
      </w:tblGrid>
      <w:tr w:rsidR="00FF019C" w14:paraId="032B75FE" w14:textId="77777777" w:rsidTr="0074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915" w:author="Nguyễn Trọng Giáp" w:date="2017-12-20T08:32:00Z">
              <w:tcPr>
                <w:tcW w:w="1283" w:type="dxa"/>
              </w:tcPr>
            </w:tcPrChange>
          </w:tcPr>
          <w:p w14:paraId="4C048EAD" w14:textId="77777777" w:rsidR="00FF019C" w:rsidRPr="00B778AA" w:rsidRDefault="00FF019C" w:rsidP="00A468AC">
            <w:pPr>
              <w:spacing w:before="120" w:beforeAutospacing="0" w:after="120" w:afterAutospacing="0"/>
              <w:jc w:val="left"/>
              <w:cnfStyle w:val="101000000000" w:firstRow="1" w:lastRow="0" w:firstColumn="1" w:lastColumn="0" w:oddVBand="0" w:evenVBand="0" w:oddHBand="0" w:evenHBand="0" w:firstRowFirstColumn="0" w:firstRowLastColumn="0" w:lastRowFirstColumn="0" w:lastRowLastColumn="0"/>
            </w:pPr>
            <w:r>
              <w:lastRenderedPageBreak/>
              <w:t>Tên</w:t>
            </w:r>
          </w:p>
        </w:tc>
        <w:tc>
          <w:tcPr>
            <w:tcW w:w="1440" w:type="dxa"/>
            <w:tcPrChange w:id="1916" w:author="Nguyễn Trọng Giáp" w:date="2017-12-20T08:32:00Z">
              <w:tcPr>
                <w:tcW w:w="1565" w:type="dxa"/>
              </w:tcPr>
            </w:tcPrChange>
          </w:tcPr>
          <w:p w14:paraId="65E260BB" w14:textId="77777777" w:rsidR="00FF019C" w:rsidRPr="00B778AA" w:rsidRDefault="00FF019C"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Kiểu</w:t>
            </w:r>
          </w:p>
        </w:tc>
        <w:tc>
          <w:tcPr>
            <w:tcW w:w="3460" w:type="dxa"/>
            <w:tcPrChange w:id="1917" w:author="Nguyễn Trọng Giáp" w:date="2017-12-20T08:32:00Z">
              <w:tcPr>
                <w:tcW w:w="2952" w:type="dxa"/>
              </w:tcPr>
            </w:tcPrChange>
          </w:tcPr>
          <w:p w14:paraId="38A5D6A0" w14:textId="77777777" w:rsidR="00FF019C" w:rsidRPr="00B778AA" w:rsidRDefault="00FF019C"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Mô tả</w:t>
            </w:r>
          </w:p>
        </w:tc>
        <w:tc>
          <w:tcPr>
            <w:tcW w:w="2210" w:type="dxa"/>
            <w:tcPrChange w:id="1918" w:author="Nguyễn Trọng Giáp" w:date="2017-12-20T08:32:00Z">
              <w:tcPr>
                <w:tcW w:w="2259" w:type="dxa"/>
              </w:tcPr>
            </w:tcPrChange>
          </w:tcPr>
          <w:p w14:paraId="4D279928" w14:textId="77777777" w:rsidR="00FF019C" w:rsidRPr="00B778AA" w:rsidRDefault="00FF019C"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Ràng buộc</w:t>
            </w:r>
          </w:p>
        </w:tc>
      </w:tr>
      <w:tr w:rsidR="00FF019C" w14:paraId="6AD504A0"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919" w:author="Nguyễn Trọng Giáp" w:date="2017-12-20T08:32:00Z">
              <w:tcPr>
                <w:tcW w:w="1283" w:type="dxa"/>
              </w:tcPr>
            </w:tcPrChange>
          </w:tcPr>
          <w:p w14:paraId="355A3850" w14:textId="77777777" w:rsidR="00FF019C" w:rsidRPr="00B778AA" w:rsidRDefault="00FF019C"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id</w:t>
            </w:r>
          </w:p>
        </w:tc>
        <w:tc>
          <w:tcPr>
            <w:tcW w:w="1440" w:type="dxa"/>
            <w:tcPrChange w:id="1920" w:author="Nguyễn Trọng Giáp" w:date="2017-12-20T08:32:00Z">
              <w:tcPr>
                <w:tcW w:w="1565" w:type="dxa"/>
              </w:tcPr>
            </w:tcPrChange>
          </w:tcPr>
          <w:p w14:paraId="612F20E4" w14:textId="77777777" w:rsidR="00FF019C" w:rsidRPr="00B778AA" w:rsidRDefault="00FF019C"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int</w:t>
            </w:r>
          </w:p>
        </w:tc>
        <w:tc>
          <w:tcPr>
            <w:tcW w:w="3460" w:type="dxa"/>
            <w:tcPrChange w:id="1921" w:author="Nguyễn Trọng Giáp" w:date="2017-12-20T08:32:00Z">
              <w:tcPr>
                <w:tcW w:w="2952" w:type="dxa"/>
              </w:tcPr>
            </w:tcPrChange>
          </w:tcPr>
          <w:p w14:paraId="680DB4C6" w14:textId="098716C6" w:rsidR="00FF019C" w:rsidRPr="00B778AA" w:rsidRDefault="00FF019C"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 xml:space="preserve">Mã </w:t>
            </w:r>
            <w:r>
              <w:t>lịch sử</w:t>
            </w:r>
          </w:p>
        </w:tc>
        <w:tc>
          <w:tcPr>
            <w:tcW w:w="2210" w:type="dxa"/>
            <w:tcPrChange w:id="1922" w:author="Nguyễn Trọng Giáp" w:date="2017-12-20T08:32:00Z">
              <w:tcPr>
                <w:tcW w:w="2259" w:type="dxa"/>
              </w:tcPr>
            </w:tcPrChange>
          </w:tcPr>
          <w:p w14:paraId="70DD09FC" w14:textId="77777777" w:rsidR="00FF019C" w:rsidRPr="00B778AA" w:rsidRDefault="00FF019C"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Khóa chính</w:t>
            </w:r>
          </w:p>
        </w:tc>
      </w:tr>
      <w:tr w:rsidR="00FF019C" w14:paraId="5ED5FF1A" w14:textId="77777777" w:rsidTr="00745C1E">
        <w:tc>
          <w:tcPr>
            <w:cnfStyle w:val="001000000000" w:firstRow="0" w:lastRow="0" w:firstColumn="1" w:lastColumn="0" w:oddVBand="0" w:evenVBand="0" w:oddHBand="0" w:evenHBand="0" w:firstRowFirstColumn="0" w:firstRowLastColumn="0" w:lastRowFirstColumn="0" w:lastRowLastColumn="0"/>
            <w:tcW w:w="1530" w:type="dxa"/>
            <w:tcPrChange w:id="1923" w:author="Nguyễn Trọng Giáp" w:date="2017-12-20T08:32:00Z">
              <w:tcPr>
                <w:tcW w:w="1283" w:type="dxa"/>
              </w:tcPr>
            </w:tcPrChange>
          </w:tcPr>
          <w:p w14:paraId="091F668A" w14:textId="77777777" w:rsidR="00FF019C" w:rsidRPr="00B778AA" w:rsidRDefault="00FF019C" w:rsidP="00A468AC">
            <w:pPr>
              <w:spacing w:before="120" w:beforeAutospacing="0" w:after="120" w:afterAutospacing="0" w:line="240" w:lineRule="auto"/>
              <w:jc w:val="left"/>
              <w:rPr>
                <w:b w:val="0"/>
              </w:rPr>
            </w:pPr>
            <w:r>
              <w:rPr>
                <w:b w:val="0"/>
              </w:rPr>
              <w:t>user_id</w:t>
            </w:r>
          </w:p>
        </w:tc>
        <w:tc>
          <w:tcPr>
            <w:tcW w:w="1440" w:type="dxa"/>
            <w:tcPrChange w:id="1924" w:author="Nguyễn Trọng Giáp" w:date="2017-12-20T08:32:00Z">
              <w:tcPr>
                <w:tcW w:w="1565" w:type="dxa"/>
              </w:tcPr>
            </w:tcPrChange>
          </w:tcPr>
          <w:p w14:paraId="14AD6BB7" w14:textId="77777777" w:rsidR="00FF019C" w:rsidRPr="00B778AA" w:rsidRDefault="00FF019C"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int</w:t>
            </w:r>
          </w:p>
        </w:tc>
        <w:tc>
          <w:tcPr>
            <w:tcW w:w="3460" w:type="dxa"/>
            <w:tcPrChange w:id="1925" w:author="Nguyễn Trọng Giáp" w:date="2017-12-20T08:32:00Z">
              <w:tcPr>
                <w:tcW w:w="2952" w:type="dxa"/>
              </w:tcPr>
            </w:tcPrChange>
          </w:tcPr>
          <w:p w14:paraId="5C0A0C11" w14:textId="151A926F" w:rsidR="00FF019C" w:rsidRPr="00B778AA" w:rsidRDefault="00FF019C"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Mã người dùng</w:t>
            </w:r>
          </w:p>
        </w:tc>
        <w:tc>
          <w:tcPr>
            <w:tcW w:w="2210" w:type="dxa"/>
            <w:tcPrChange w:id="1926" w:author="Nguyễn Trọng Giáp" w:date="2017-12-20T08:32:00Z">
              <w:tcPr>
                <w:tcW w:w="2259" w:type="dxa"/>
              </w:tcPr>
            </w:tcPrChange>
          </w:tcPr>
          <w:p w14:paraId="087DD80C" w14:textId="77777777" w:rsidR="00FF019C" w:rsidRPr="00B778AA" w:rsidRDefault="00FF019C"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Khóa ngoài</w:t>
            </w:r>
          </w:p>
        </w:tc>
      </w:tr>
      <w:tr w:rsidR="00FF019C" w14:paraId="03A6E80D"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927" w:author="Nguyễn Trọng Giáp" w:date="2017-12-20T08:32:00Z">
              <w:tcPr>
                <w:tcW w:w="1283" w:type="dxa"/>
              </w:tcPr>
            </w:tcPrChange>
          </w:tcPr>
          <w:p w14:paraId="52A871DE" w14:textId="24212A5E" w:rsidR="00FF019C" w:rsidRPr="00B778AA" w:rsidRDefault="00FF019C"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service_id</w:t>
            </w:r>
          </w:p>
        </w:tc>
        <w:tc>
          <w:tcPr>
            <w:tcW w:w="1440" w:type="dxa"/>
            <w:tcPrChange w:id="1928" w:author="Nguyễn Trọng Giáp" w:date="2017-12-20T08:32:00Z">
              <w:tcPr>
                <w:tcW w:w="1565" w:type="dxa"/>
              </w:tcPr>
            </w:tcPrChange>
          </w:tcPr>
          <w:p w14:paraId="2325414B" w14:textId="77777777" w:rsidR="00FF019C" w:rsidRPr="00B778AA" w:rsidRDefault="00FF019C"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int</w:t>
            </w:r>
          </w:p>
        </w:tc>
        <w:tc>
          <w:tcPr>
            <w:tcW w:w="3460" w:type="dxa"/>
            <w:tcPrChange w:id="1929" w:author="Nguyễn Trọng Giáp" w:date="2017-12-20T08:32:00Z">
              <w:tcPr>
                <w:tcW w:w="2952" w:type="dxa"/>
              </w:tcPr>
            </w:tcPrChange>
          </w:tcPr>
          <w:p w14:paraId="6746A672" w14:textId="6455D57A" w:rsidR="00FF019C" w:rsidRPr="00B778AA" w:rsidRDefault="00FF019C"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Mã dịch vụ</w:t>
            </w:r>
          </w:p>
        </w:tc>
        <w:tc>
          <w:tcPr>
            <w:tcW w:w="2210" w:type="dxa"/>
            <w:tcPrChange w:id="1930" w:author="Nguyễn Trọng Giáp" w:date="2017-12-20T08:32:00Z">
              <w:tcPr>
                <w:tcW w:w="2259" w:type="dxa"/>
              </w:tcPr>
            </w:tcPrChange>
          </w:tcPr>
          <w:p w14:paraId="1C6C5934" w14:textId="32204C9C" w:rsidR="00FF019C" w:rsidRPr="00B778AA" w:rsidRDefault="00FF019C" w:rsidP="00CF6D33">
            <w:pPr>
              <w:keepNext/>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Khóa ngoài</w:t>
            </w:r>
          </w:p>
        </w:tc>
      </w:tr>
    </w:tbl>
    <w:p w14:paraId="517E0BC1" w14:textId="7E07EDED" w:rsidR="00CF6D33" w:rsidRDefault="00CF6D33">
      <w:pPr>
        <w:pStyle w:val="Caption"/>
      </w:pPr>
      <w:bookmarkStart w:id="1931" w:name="_Toc501533540"/>
      <w:r>
        <w:t xml:space="preserve">Bảng </w:t>
      </w:r>
      <w:fldSimple w:instr=" SEQ Bảng \* ARABIC ">
        <w:r w:rsidR="007917EC">
          <w:rPr>
            <w:noProof/>
          </w:rPr>
          <w:t>16</w:t>
        </w:r>
      </w:fldSimple>
      <w:r>
        <w:t>: Bảng history</w:t>
      </w:r>
      <w:bookmarkEnd w:id="1931"/>
    </w:p>
    <w:p w14:paraId="25F68367" w14:textId="5A385E4C" w:rsidR="0042283B" w:rsidRDefault="0042283B">
      <w:pPr>
        <w:pStyle w:val="ListParagraph"/>
        <w:numPr>
          <w:ilvl w:val="0"/>
          <w:numId w:val="39"/>
        </w:numPr>
        <w:pPrChange w:id="1932" w:author="Nguyễn Trọng Giáp" w:date="2017-12-20T08:29:00Z">
          <w:pPr>
            <w:pStyle w:val="ListParagraph"/>
            <w:numPr>
              <w:numId w:val="27"/>
            </w:numPr>
            <w:ind w:left="1080" w:hanging="360"/>
          </w:pPr>
        </w:pPrChange>
      </w:pPr>
      <w:r>
        <w:t>Bảng tag</w:t>
      </w:r>
    </w:p>
    <w:tbl>
      <w:tblPr>
        <w:tblStyle w:val="PlainTable1"/>
        <w:tblW w:w="0" w:type="auto"/>
        <w:tblInd w:w="85" w:type="dxa"/>
        <w:tblLook w:val="04A0" w:firstRow="1" w:lastRow="0" w:firstColumn="1" w:lastColumn="0" w:noHBand="0" w:noVBand="1"/>
        <w:tblPrChange w:id="1933" w:author="Nguyễn Trọng Giáp" w:date="2017-12-20T08:32:00Z">
          <w:tblPr>
            <w:tblStyle w:val="PlainTable1"/>
            <w:tblW w:w="0" w:type="auto"/>
            <w:tblInd w:w="715" w:type="dxa"/>
            <w:tblLook w:val="04A0" w:firstRow="1" w:lastRow="0" w:firstColumn="1" w:lastColumn="0" w:noHBand="0" w:noVBand="1"/>
          </w:tblPr>
        </w:tblPrChange>
      </w:tblPr>
      <w:tblGrid>
        <w:gridCol w:w="1530"/>
        <w:gridCol w:w="1440"/>
        <w:gridCol w:w="3420"/>
        <w:gridCol w:w="2250"/>
        <w:tblGridChange w:id="1934">
          <w:tblGrid>
            <w:gridCol w:w="1283"/>
            <w:gridCol w:w="1565"/>
            <w:gridCol w:w="2952"/>
            <w:gridCol w:w="2259"/>
          </w:tblGrid>
        </w:tblGridChange>
      </w:tblGrid>
      <w:tr w:rsidR="0093769A" w14:paraId="0C2C3D0F" w14:textId="77777777" w:rsidTr="0074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935" w:author="Nguyễn Trọng Giáp" w:date="2017-12-20T08:32:00Z">
              <w:tcPr>
                <w:tcW w:w="1283" w:type="dxa"/>
              </w:tcPr>
            </w:tcPrChange>
          </w:tcPr>
          <w:p w14:paraId="1A97F7E6" w14:textId="77777777" w:rsidR="0093769A" w:rsidRPr="00B778AA" w:rsidRDefault="0093769A" w:rsidP="00A468AC">
            <w:pPr>
              <w:spacing w:before="120" w:beforeAutospacing="0" w:after="120" w:afterAutospacing="0"/>
              <w:jc w:val="left"/>
              <w:cnfStyle w:val="101000000000" w:firstRow="1" w:lastRow="0" w:firstColumn="1" w:lastColumn="0" w:oddVBand="0" w:evenVBand="0" w:oddHBand="0" w:evenHBand="0" w:firstRowFirstColumn="0" w:firstRowLastColumn="0" w:lastRowFirstColumn="0" w:lastRowLastColumn="0"/>
            </w:pPr>
            <w:r>
              <w:t>Tên</w:t>
            </w:r>
          </w:p>
        </w:tc>
        <w:tc>
          <w:tcPr>
            <w:tcW w:w="1440" w:type="dxa"/>
            <w:tcPrChange w:id="1936" w:author="Nguyễn Trọng Giáp" w:date="2017-12-20T08:32:00Z">
              <w:tcPr>
                <w:tcW w:w="1565" w:type="dxa"/>
              </w:tcPr>
            </w:tcPrChange>
          </w:tcPr>
          <w:p w14:paraId="530DF8FD" w14:textId="77777777" w:rsidR="0093769A" w:rsidRPr="00B778AA" w:rsidRDefault="0093769A"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Kiểu</w:t>
            </w:r>
          </w:p>
        </w:tc>
        <w:tc>
          <w:tcPr>
            <w:tcW w:w="3420" w:type="dxa"/>
            <w:tcPrChange w:id="1937" w:author="Nguyễn Trọng Giáp" w:date="2017-12-20T08:32:00Z">
              <w:tcPr>
                <w:tcW w:w="2952" w:type="dxa"/>
              </w:tcPr>
            </w:tcPrChange>
          </w:tcPr>
          <w:p w14:paraId="5A15D1DB" w14:textId="77777777" w:rsidR="0093769A" w:rsidRPr="00B778AA" w:rsidRDefault="0093769A"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Mô tả</w:t>
            </w:r>
          </w:p>
        </w:tc>
        <w:tc>
          <w:tcPr>
            <w:tcW w:w="2250" w:type="dxa"/>
            <w:tcPrChange w:id="1938" w:author="Nguyễn Trọng Giáp" w:date="2017-12-20T08:32:00Z">
              <w:tcPr>
                <w:tcW w:w="2259" w:type="dxa"/>
              </w:tcPr>
            </w:tcPrChange>
          </w:tcPr>
          <w:p w14:paraId="1220B77F" w14:textId="77777777" w:rsidR="0093769A" w:rsidRPr="00B778AA" w:rsidRDefault="0093769A"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Ràng buộc</w:t>
            </w:r>
          </w:p>
        </w:tc>
      </w:tr>
      <w:tr w:rsidR="0093769A" w14:paraId="68764A4E"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939" w:author="Nguyễn Trọng Giáp" w:date="2017-12-20T08:32:00Z">
              <w:tcPr>
                <w:tcW w:w="1283" w:type="dxa"/>
              </w:tcPr>
            </w:tcPrChange>
          </w:tcPr>
          <w:p w14:paraId="182F2B96" w14:textId="77777777" w:rsidR="0093769A" w:rsidRPr="00B778AA" w:rsidRDefault="0093769A"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id</w:t>
            </w:r>
          </w:p>
        </w:tc>
        <w:tc>
          <w:tcPr>
            <w:tcW w:w="1440" w:type="dxa"/>
            <w:tcPrChange w:id="1940" w:author="Nguyễn Trọng Giáp" w:date="2017-12-20T08:32:00Z">
              <w:tcPr>
                <w:tcW w:w="1565" w:type="dxa"/>
              </w:tcPr>
            </w:tcPrChange>
          </w:tcPr>
          <w:p w14:paraId="64A7E9BD" w14:textId="77777777" w:rsidR="0093769A" w:rsidRPr="00B778AA" w:rsidRDefault="0093769A"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int</w:t>
            </w:r>
          </w:p>
        </w:tc>
        <w:tc>
          <w:tcPr>
            <w:tcW w:w="3420" w:type="dxa"/>
            <w:tcPrChange w:id="1941" w:author="Nguyễn Trọng Giáp" w:date="2017-12-20T08:32:00Z">
              <w:tcPr>
                <w:tcW w:w="2952" w:type="dxa"/>
              </w:tcPr>
            </w:tcPrChange>
          </w:tcPr>
          <w:p w14:paraId="18BEE61B" w14:textId="6A130144" w:rsidR="0093769A" w:rsidRPr="00B778AA" w:rsidRDefault="0093769A"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 xml:space="preserve">Mã </w:t>
            </w:r>
            <w:r>
              <w:t>đánh dấu</w:t>
            </w:r>
          </w:p>
        </w:tc>
        <w:tc>
          <w:tcPr>
            <w:tcW w:w="2250" w:type="dxa"/>
            <w:tcPrChange w:id="1942" w:author="Nguyễn Trọng Giáp" w:date="2017-12-20T08:32:00Z">
              <w:tcPr>
                <w:tcW w:w="2259" w:type="dxa"/>
              </w:tcPr>
            </w:tcPrChange>
          </w:tcPr>
          <w:p w14:paraId="6E8E699B" w14:textId="77777777" w:rsidR="0093769A" w:rsidRPr="00B778AA" w:rsidRDefault="0093769A"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Khóa chính</w:t>
            </w:r>
          </w:p>
        </w:tc>
      </w:tr>
      <w:tr w:rsidR="0093769A" w14:paraId="26149EC3" w14:textId="77777777" w:rsidTr="00745C1E">
        <w:tc>
          <w:tcPr>
            <w:cnfStyle w:val="001000000000" w:firstRow="0" w:lastRow="0" w:firstColumn="1" w:lastColumn="0" w:oddVBand="0" w:evenVBand="0" w:oddHBand="0" w:evenHBand="0" w:firstRowFirstColumn="0" w:firstRowLastColumn="0" w:lastRowFirstColumn="0" w:lastRowLastColumn="0"/>
            <w:tcW w:w="1530" w:type="dxa"/>
            <w:tcPrChange w:id="1943" w:author="Nguyễn Trọng Giáp" w:date="2017-12-20T08:32:00Z">
              <w:tcPr>
                <w:tcW w:w="1283" w:type="dxa"/>
              </w:tcPr>
            </w:tcPrChange>
          </w:tcPr>
          <w:p w14:paraId="1D0D7ADD" w14:textId="77777777" w:rsidR="0093769A" w:rsidRPr="00B778AA" w:rsidRDefault="0093769A" w:rsidP="00A468AC">
            <w:pPr>
              <w:spacing w:before="120" w:beforeAutospacing="0" w:after="120" w:afterAutospacing="0" w:line="240" w:lineRule="auto"/>
              <w:jc w:val="left"/>
              <w:rPr>
                <w:b w:val="0"/>
              </w:rPr>
            </w:pPr>
            <w:r>
              <w:rPr>
                <w:b w:val="0"/>
              </w:rPr>
              <w:t>user_id</w:t>
            </w:r>
          </w:p>
        </w:tc>
        <w:tc>
          <w:tcPr>
            <w:tcW w:w="1440" w:type="dxa"/>
            <w:tcPrChange w:id="1944" w:author="Nguyễn Trọng Giáp" w:date="2017-12-20T08:32:00Z">
              <w:tcPr>
                <w:tcW w:w="1565" w:type="dxa"/>
              </w:tcPr>
            </w:tcPrChange>
          </w:tcPr>
          <w:p w14:paraId="292F32AC" w14:textId="77777777" w:rsidR="0093769A" w:rsidRPr="00B778AA" w:rsidRDefault="0093769A"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int</w:t>
            </w:r>
          </w:p>
        </w:tc>
        <w:tc>
          <w:tcPr>
            <w:tcW w:w="3420" w:type="dxa"/>
            <w:tcPrChange w:id="1945" w:author="Nguyễn Trọng Giáp" w:date="2017-12-20T08:32:00Z">
              <w:tcPr>
                <w:tcW w:w="2952" w:type="dxa"/>
              </w:tcPr>
            </w:tcPrChange>
          </w:tcPr>
          <w:p w14:paraId="12B7C7C7" w14:textId="77777777" w:rsidR="0093769A" w:rsidRPr="00B778AA" w:rsidRDefault="0093769A"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Mã người dùng</w:t>
            </w:r>
          </w:p>
        </w:tc>
        <w:tc>
          <w:tcPr>
            <w:tcW w:w="2250" w:type="dxa"/>
            <w:tcPrChange w:id="1946" w:author="Nguyễn Trọng Giáp" w:date="2017-12-20T08:32:00Z">
              <w:tcPr>
                <w:tcW w:w="2259" w:type="dxa"/>
              </w:tcPr>
            </w:tcPrChange>
          </w:tcPr>
          <w:p w14:paraId="2F77E839" w14:textId="77777777" w:rsidR="0093769A" w:rsidRPr="00B778AA" w:rsidRDefault="0093769A"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Khóa ngoài</w:t>
            </w:r>
          </w:p>
        </w:tc>
      </w:tr>
      <w:tr w:rsidR="0093769A" w14:paraId="19065300"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Change w:id="1947" w:author="Nguyễn Trọng Giáp" w:date="2017-12-20T08:32:00Z">
              <w:tcPr>
                <w:tcW w:w="1283" w:type="dxa"/>
              </w:tcPr>
            </w:tcPrChange>
          </w:tcPr>
          <w:p w14:paraId="001B6055" w14:textId="77777777" w:rsidR="0093769A" w:rsidRPr="00B778AA" w:rsidRDefault="0093769A"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service_id</w:t>
            </w:r>
          </w:p>
        </w:tc>
        <w:tc>
          <w:tcPr>
            <w:tcW w:w="1440" w:type="dxa"/>
            <w:tcPrChange w:id="1948" w:author="Nguyễn Trọng Giáp" w:date="2017-12-20T08:32:00Z">
              <w:tcPr>
                <w:tcW w:w="1565" w:type="dxa"/>
              </w:tcPr>
            </w:tcPrChange>
          </w:tcPr>
          <w:p w14:paraId="354B46EA" w14:textId="77777777" w:rsidR="0093769A" w:rsidRPr="00B778AA" w:rsidRDefault="0093769A"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int</w:t>
            </w:r>
          </w:p>
        </w:tc>
        <w:tc>
          <w:tcPr>
            <w:tcW w:w="3420" w:type="dxa"/>
            <w:tcPrChange w:id="1949" w:author="Nguyễn Trọng Giáp" w:date="2017-12-20T08:32:00Z">
              <w:tcPr>
                <w:tcW w:w="2952" w:type="dxa"/>
              </w:tcPr>
            </w:tcPrChange>
          </w:tcPr>
          <w:p w14:paraId="23EC5507" w14:textId="77777777" w:rsidR="0093769A" w:rsidRPr="00B778AA" w:rsidRDefault="0093769A"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Mã dịch vụ</w:t>
            </w:r>
          </w:p>
        </w:tc>
        <w:tc>
          <w:tcPr>
            <w:tcW w:w="2250" w:type="dxa"/>
            <w:tcPrChange w:id="1950" w:author="Nguyễn Trọng Giáp" w:date="2017-12-20T08:32:00Z">
              <w:tcPr>
                <w:tcW w:w="2259" w:type="dxa"/>
              </w:tcPr>
            </w:tcPrChange>
          </w:tcPr>
          <w:p w14:paraId="3C86C37C" w14:textId="77777777" w:rsidR="0093769A" w:rsidRPr="00B778AA" w:rsidRDefault="0093769A" w:rsidP="00925E6F">
            <w:pPr>
              <w:keepNext/>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Khóa ngoài</w:t>
            </w:r>
          </w:p>
        </w:tc>
      </w:tr>
    </w:tbl>
    <w:p w14:paraId="1BFE6E89" w14:textId="68574991" w:rsidR="00925E6F" w:rsidRDefault="00925E6F">
      <w:pPr>
        <w:pStyle w:val="Caption"/>
      </w:pPr>
      <w:bookmarkStart w:id="1951" w:name="_Toc501533541"/>
      <w:r>
        <w:t xml:space="preserve">Bảng </w:t>
      </w:r>
      <w:fldSimple w:instr=" SEQ Bảng \* ARABIC ">
        <w:r w:rsidR="007917EC">
          <w:rPr>
            <w:noProof/>
          </w:rPr>
          <w:t>17</w:t>
        </w:r>
      </w:fldSimple>
      <w:r>
        <w:t>: Bảng tag</w:t>
      </w:r>
      <w:bookmarkEnd w:id="1951"/>
    </w:p>
    <w:p w14:paraId="23AC7038" w14:textId="5E37692D" w:rsidR="0042283B" w:rsidRDefault="0042283B">
      <w:pPr>
        <w:pStyle w:val="ListParagraph"/>
        <w:numPr>
          <w:ilvl w:val="0"/>
          <w:numId w:val="39"/>
        </w:numPr>
        <w:pPrChange w:id="1952" w:author="Nguyễn Trọng Giáp" w:date="2017-12-20T08:29:00Z">
          <w:pPr>
            <w:pStyle w:val="ListParagraph"/>
            <w:numPr>
              <w:numId w:val="27"/>
            </w:numPr>
            <w:ind w:left="1080" w:hanging="360"/>
          </w:pPr>
        </w:pPrChange>
      </w:pPr>
      <w:r>
        <w:t>Bảng activation</w:t>
      </w:r>
    </w:p>
    <w:tbl>
      <w:tblPr>
        <w:tblStyle w:val="PlainTable1"/>
        <w:tblW w:w="0" w:type="auto"/>
        <w:tblInd w:w="85" w:type="dxa"/>
        <w:tblLook w:val="04A0" w:firstRow="1" w:lastRow="0" w:firstColumn="1" w:lastColumn="0" w:noHBand="0" w:noVBand="1"/>
        <w:tblPrChange w:id="1953" w:author="Nguyễn Trọng Giáp" w:date="2017-12-20T08:33:00Z">
          <w:tblPr>
            <w:tblStyle w:val="PlainTable1"/>
            <w:tblW w:w="0" w:type="auto"/>
            <w:tblInd w:w="715" w:type="dxa"/>
            <w:tblLook w:val="04A0" w:firstRow="1" w:lastRow="0" w:firstColumn="1" w:lastColumn="0" w:noHBand="0" w:noVBand="1"/>
          </w:tblPr>
        </w:tblPrChange>
      </w:tblPr>
      <w:tblGrid>
        <w:gridCol w:w="1620"/>
        <w:gridCol w:w="1350"/>
        <w:gridCol w:w="3517"/>
        <w:gridCol w:w="2202"/>
        <w:tblGridChange w:id="1954">
          <w:tblGrid>
            <w:gridCol w:w="1443"/>
            <w:gridCol w:w="1545"/>
            <w:gridCol w:w="2869"/>
            <w:gridCol w:w="2202"/>
          </w:tblGrid>
        </w:tblGridChange>
      </w:tblGrid>
      <w:tr w:rsidR="001E7820" w14:paraId="0E6696C8" w14:textId="77777777" w:rsidTr="00745C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Change w:id="1955" w:author="Nguyễn Trọng Giáp" w:date="2017-12-20T08:33:00Z">
              <w:tcPr>
                <w:tcW w:w="1283" w:type="dxa"/>
              </w:tcPr>
            </w:tcPrChange>
          </w:tcPr>
          <w:p w14:paraId="07E72D64" w14:textId="77777777" w:rsidR="001E7820" w:rsidRPr="00B778AA" w:rsidRDefault="001E7820" w:rsidP="00A468AC">
            <w:pPr>
              <w:spacing w:before="120" w:beforeAutospacing="0" w:after="120" w:afterAutospacing="0"/>
              <w:jc w:val="left"/>
              <w:cnfStyle w:val="101000000000" w:firstRow="1" w:lastRow="0" w:firstColumn="1" w:lastColumn="0" w:oddVBand="0" w:evenVBand="0" w:oddHBand="0" w:evenHBand="0" w:firstRowFirstColumn="0" w:firstRowLastColumn="0" w:lastRowFirstColumn="0" w:lastRowLastColumn="0"/>
            </w:pPr>
            <w:r>
              <w:t>Tên</w:t>
            </w:r>
          </w:p>
        </w:tc>
        <w:tc>
          <w:tcPr>
            <w:tcW w:w="1350" w:type="dxa"/>
            <w:tcPrChange w:id="1956" w:author="Nguyễn Trọng Giáp" w:date="2017-12-20T08:33:00Z">
              <w:tcPr>
                <w:tcW w:w="1565" w:type="dxa"/>
              </w:tcPr>
            </w:tcPrChange>
          </w:tcPr>
          <w:p w14:paraId="4AC4FCAA" w14:textId="77777777" w:rsidR="001E7820" w:rsidRPr="00B778AA" w:rsidRDefault="001E7820"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Kiểu</w:t>
            </w:r>
          </w:p>
        </w:tc>
        <w:tc>
          <w:tcPr>
            <w:tcW w:w="3517" w:type="dxa"/>
            <w:tcPrChange w:id="1957" w:author="Nguyễn Trọng Giáp" w:date="2017-12-20T08:33:00Z">
              <w:tcPr>
                <w:tcW w:w="2952" w:type="dxa"/>
              </w:tcPr>
            </w:tcPrChange>
          </w:tcPr>
          <w:p w14:paraId="021DED76" w14:textId="77777777" w:rsidR="001E7820" w:rsidRPr="00B778AA" w:rsidRDefault="001E7820"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Mô tả</w:t>
            </w:r>
          </w:p>
        </w:tc>
        <w:tc>
          <w:tcPr>
            <w:tcW w:w="2202" w:type="dxa"/>
            <w:tcPrChange w:id="1958" w:author="Nguyễn Trọng Giáp" w:date="2017-12-20T08:33:00Z">
              <w:tcPr>
                <w:tcW w:w="2259" w:type="dxa"/>
              </w:tcPr>
            </w:tcPrChange>
          </w:tcPr>
          <w:p w14:paraId="512B8A54" w14:textId="77777777" w:rsidR="001E7820" w:rsidRPr="00B778AA" w:rsidRDefault="001E7820" w:rsidP="00A468AC">
            <w:pPr>
              <w:spacing w:before="120" w:beforeAutospacing="0" w:after="120" w:afterAutospacing="0"/>
              <w:jc w:val="left"/>
              <w:cnfStyle w:val="100000000000" w:firstRow="1" w:lastRow="0" w:firstColumn="0" w:lastColumn="0" w:oddVBand="0" w:evenVBand="0" w:oddHBand="0" w:evenHBand="0" w:firstRowFirstColumn="0" w:firstRowLastColumn="0" w:lastRowFirstColumn="0" w:lastRowLastColumn="0"/>
            </w:pPr>
            <w:r w:rsidRPr="00B778AA">
              <w:t>Ràng buộc</w:t>
            </w:r>
          </w:p>
        </w:tc>
      </w:tr>
      <w:tr w:rsidR="001E7820" w14:paraId="3D19F903"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Change w:id="1959" w:author="Nguyễn Trọng Giáp" w:date="2017-12-20T08:33:00Z">
              <w:tcPr>
                <w:tcW w:w="1283" w:type="dxa"/>
              </w:tcPr>
            </w:tcPrChange>
          </w:tcPr>
          <w:p w14:paraId="10B32E1B" w14:textId="77777777" w:rsidR="001E7820" w:rsidRPr="00B778AA" w:rsidRDefault="001E7820"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sidRPr="00B778AA">
              <w:rPr>
                <w:b w:val="0"/>
              </w:rPr>
              <w:t>id</w:t>
            </w:r>
          </w:p>
        </w:tc>
        <w:tc>
          <w:tcPr>
            <w:tcW w:w="1350" w:type="dxa"/>
            <w:tcPrChange w:id="1960" w:author="Nguyễn Trọng Giáp" w:date="2017-12-20T08:33:00Z">
              <w:tcPr>
                <w:tcW w:w="1565" w:type="dxa"/>
              </w:tcPr>
            </w:tcPrChange>
          </w:tcPr>
          <w:p w14:paraId="44FC852B" w14:textId="77777777" w:rsidR="001E7820" w:rsidRPr="00B778AA" w:rsidRDefault="001E7820"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int</w:t>
            </w:r>
          </w:p>
        </w:tc>
        <w:tc>
          <w:tcPr>
            <w:tcW w:w="3517" w:type="dxa"/>
            <w:tcPrChange w:id="1961" w:author="Nguyễn Trọng Giáp" w:date="2017-12-20T08:33:00Z">
              <w:tcPr>
                <w:tcW w:w="2952" w:type="dxa"/>
              </w:tcPr>
            </w:tcPrChange>
          </w:tcPr>
          <w:p w14:paraId="268DA7C7" w14:textId="14ED4AC8" w:rsidR="001E7820" w:rsidRPr="00B778AA" w:rsidRDefault="001E7820"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 xml:space="preserve">Mã </w:t>
            </w:r>
            <w:r>
              <w:t>hoạt động</w:t>
            </w:r>
          </w:p>
        </w:tc>
        <w:tc>
          <w:tcPr>
            <w:tcW w:w="2202" w:type="dxa"/>
            <w:tcPrChange w:id="1962" w:author="Nguyễn Trọng Giáp" w:date="2017-12-20T08:33:00Z">
              <w:tcPr>
                <w:tcW w:w="2259" w:type="dxa"/>
              </w:tcPr>
            </w:tcPrChange>
          </w:tcPr>
          <w:p w14:paraId="236A3903" w14:textId="77777777" w:rsidR="001E7820" w:rsidRPr="00B778AA" w:rsidRDefault="001E7820"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rsidRPr="00B778AA">
              <w:t>Khóa chính</w:t>
            </w:r>
          </w:p>
        </w:tc>
      </w:tr>
      <w:tr w:rsidR="001E7820" w14:paraId="1E156C7A" w14:textId="77777777" w:rsidTr="00745C1E">
        <w:tc>
          <w:tcPr>
            <w:cnfStyle w:val="001000000000" w:firstRow="0" w:lastRow="0" w:firstColumn="1" w:lastColumn="0" w:oddVBand="0" w:evenVBand="0" w:oddHBand="0" w:evenHBand="0" w:firstRowFirstColumn="0" w:firstRowLastColumn="0" w:lastRowFirstColumn="0" w:lastRowLastColumn="0"/>
            <w:tcW w:w="1620" w:type="dxa"/>
            <w:tcPrChange w:id="1963" w:author="Nguyễn Trọng Giáp" w:date="2017-12-20T08:33:00Z">
              <w:tcPr>
                <w:tcW w:w="1283" w:type="dxa"/>
              </w:tcPr>
            </w:tcPrChange>
          </w:tcPr>
          <w:p w14:paraId="2872C886" w14:textId="77777777" w:rsidR="001E7820" w:rsidRPr="00B778AA" w:rsidRDefault="001E7820" w:rsidP="00A468AC">
            <w:pPr>
              <w:spacing w:before="120" w:beforeAutospacing="0" w:after="120" w:afterAutospacing="0" w:line="240" w:lineRule="auto"/>
              <w:jc w:val="left"/>
              <w:rPr>
                <w:b w:val="0"/>
              </w:rPr>
            </w:pPr>
            <w:r>
              <w:rPr>
                <w:b w:val="0"/>
              </w:rPr>
              <w:t>user_id</w:t>
            </w:r>
          </w:p>
        </w:tc>
        <w:tc>
          <w:tcPr>
            <w:tcW w:w="1350" w:type="dxa"/>
            <w:tcPrChange w:id="1964" w:author="Nguyễn Trọng Giáp" w:date="2017-12-20T08:33:00Z">
              <w:tcPr>
                <w:tcW w:w="1565" w:type="dxa"/>
              </w:tcPr>
            </w:tcPrChange>
          </w:tcPr>
          <w:p w14:paraId="56838DC0" w14:textId="77777777" w:rsidR="001E7820" w:rsidRPr="00B778AA" w:rsidRDefault="001E7820"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int</w:t>
            </w:r>
          </w:p>
        </w:tc>
        <w:tc>
          <w:tcPr>
            <w:tcW w:w="3517" w:type="dxa"/>
            <w:tcPrChange w:id="1965" w:author="Nguyễn Trọng Giáp" w:date="2017-12-20T08:33:00Z">
              <w:tcPr>
                <w:tcW w:w="2952" w:type="dxa"/>
              </w:tcPr>
            </w:tcPrChange>
          </w:tcPr>
          <w:p w14:paraId="0FE1ED1F" w14:textId="77777777" w:rsidR="001E7820" w:rsidRPr="00B778AA" w:rsidRDefault="001E7820"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Mã người dùng</w:t>
            </w:r>
          </w:p>
        </w:tc>
        <w:tc>
          <w:tcPr>
            <w:tcW w:w="2202" w:type="dxa"/>
            <w:tcPrChange w:id="1966" w:author="Nguyễn Trọng Giáp" w:date="2017-12-20T08:33:00Z">
              <w:tcPr>
                <w:tcW w:w="2259" w:type="dxa"/>
              </w:tcPr>
            </w:tcPrChange>
          </w:tcPr>
          <w:p w14:paraId="69528717" w14:textId="77777777" w:rsidR="001E7820" w:rsidRPr="00B778AA" w:rsidRDefault="001E7820" w:rsidP="00A468AC">
            <w:pPr>
              <w:spacing w:before="120" w:beforeAutospacing="0" w:after="120" w:afterAutospacing="0" w:line="240" w:lineRule="auto"/>
              <w:jc w:val="left"/>
              <w:cnfStyle w:val="000000000000" w:firstRow="0" w:lastRow="0" w:firstColumn="0" w:lastColumn="0" w:oddVBand="0" w:evenVBand="0" w:oddHBand="0" w:evenHBand="0" w:firstRowFirstColumn="0" w:firstRowLastColumn="0" w:lastRowFirstColumn="0" w:lastRowLastColumn="0"/>
            </w:pPr>
            <w:r>
              <w:t>Khóa ngoài</w:t>
            </w:r>
          </w:p>
        </w:tc>
      </w:tr>
      <w:tr w:rsidR="001E7820" w14:paraId="2A949FCD" w14:textId="77777777" w:rsidTr="00745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Change w:id="1967" w:author="Nguyễn Trọng Giáp" w:date="2017-12-20T08:33:00Z">
              <w:tcPr>
                <w:tcW w:w="1283" w:type="dxa"/>
              </w:tcPr>
            </w:tcPrChange>
          </w:tcPr>
          <w:p w14:paraId="36EF461C" w14:textId="2E442328" w:rsidR="001E7820" w:rsidRPr="00B778AA" w:rsidRDefault="001E7820" w:rsidP="00A468AC">
            <w:pPr>
              <w:spacing w:before="120" w:beforeAutospacing="0" w:after="120" w:afterAutospacing="0" w:line="240" w:lineRule="auto"/>
              <w:jc w:val="left"/>
              <w:cnfStyle w:val="001000100000" w:firstRow="0" w:lastRow="0" w:firstColumn="1" w:lastColumn="0" w:oddVBand="0" w:evenVBand="0" w:oddHBand="1" w:evenHBand="0" w:firstRowFirstColumn="0" w:firstRowLastColumn="0" w:lastRowFirstColumn="0" w:lastRowLastColumn="0"/>
              <w:rPr>
                <w:b w:val="0"/>
              </w:rPr>
            </w:pPr>
            <w:r>
              <w:rPr>
                <w:b w:val="0"/>
              </w:rPr>
              <w:t>accsess_date</w:t>
            </w:r>
          </w:p>
        </w:tc>
        <w:tc>
          <w:tcPr>
            <w:tcW w:w="1350" w:type="dxa"/>
            <w:tcPrChange w:id="1968" w:author="Nguyễn Trọng Giáp" w:date="2017-12-20T08:33:00Z">
              <w:tcPr>
                <w:tcW w:w="1565" w:type="dxa"/>
              </w:tcPr>
            </w:tcPrChange>
          </w:tcPr>
          <w:p w14:paraId="14616615" w14:textId="01852B18" w:rsidR="001E7820" w:rsidRPr="00B778AA" w:rsidRDefault="001E7820"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datetime</w:t>
            </w:r>
          </w:p>
        </w:tc>
        <w:tc>
          <w:tcPr>
            <w:tcW w:w="3517" w:type="dxa"/>
            <w:tcPrChange w:id="1969" w:author="Nguyễn Trọng Giáp" w:date="2017-12-20T08:33:00Z">
              <w:tcPr>
                <w:tcW w:w="2952" w:type="dxa"/>
              </w:tcPr>
            </w:tcPrChange>
          </w:tcPr>
          <w:p w14:paraId="7795F929" w14:textId="29B35FB7" w:rsidR="001E7820" w:rsidRPr="00B778AA" w:rsidRDefault="001E7820" w:rsidP="00A468AC">
            <w:pPr>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r>
              <w:t>Ngày hoạt động</w:t>
            </w:r>
          </w:p>
        </w:tc>
        <w:tc>
          <w:tcPr>
            <w:tcW w:w="2202" w:type="dxa"/>
            <w:tcPrChange w:id="1970" w:author="Nguyễn Trọng Giáp" w:date="2017-12-20T08:33:00Z">
              <w:tcPr>
                <w:tcW w:w="2259" w:type="dxa"/>
              </w:tcPr>
            </w:tcPrChange>
          </w:tcPr>
          <w:p w14:paraId="4F848950" w14:textId="18D3D734" w:rsidR="001E7820" w:rsidRPr="00B778AA" w:rsidRDefault="001E7820" w:rsidP="00E42FFC">
            <w:pPr>
              <w:keepNext/>
              <w:spacing w:before="120" w:beforeAutospacing="0" w:after="120" w:afterAutospacing="0" w:line="240" w:lineRule="auto"/>
              <w:jc w:val="left"/>
              <w:cnfStyle w:val="000000100000" w:firstRow="0" w:lastRow="0" w:firstColumn="0" w:lastColumn="0" w:oddVBand="0" w:evenVBand="0" w:oddHBand="1" w:evenHBand="0" w:firstRowFirstColumn="0" w:firstRowLastColumn="0" w:lastRowFirstColumn="0" w:lastRowLastColumn="0"/>
            </w:pPr>
          </w:p>
        </w:tc>
      </w:tr>
    </w:tbl>
    <w:p w14:paraId="76346F4D" w14:textId="7C2EA122" w:rsidR="00E42FFC" w:rsidRDefault="00E42FFC">
      <w:pPr>
        <w:pStyle w:val="Caption"/>
      </w:pPr>
      <w:bookmarkStart w:id="1971" w:name="_Toc501533542"/>
      <w:r>
        <w:t xml:space="preserve">Bảng </w:t>
      </w:r>
      <w:fldSimple w:instr=" SEQ Bảng \* ARABIC ">
        <w:r w:rsidR="007917EC">
          <w:rPr>
            <w:noProof/>
          </w:rPr>
          <w:t>18</w:t>
        </w:r>
      </w:fldSimple>
      <w:r>
        <w:t>: Bảng activation</w:t>
      </w:r>
      <w:bookmarkEnd w:id="1971"/>
    </w:p>
    <w:p w14:paraId="65E8ED6E" w14:textId="77777777" w:rsidR="000027EC" w:rsidRDefault="000027EC">
      <w:pPr>
        <w:spacing w:before="0" w:beforeAutospacing="0" w:after="0" w:afterAutospacing="0" w:line="240" w:lineRule="auto"/>
        <w:jc w:val="left"/>
        <w:rPr>
          <w:rFonts w:eastAsiaTheme="majorEastAsia" w:cs="Times New Roman"/>
          <w:b/>
          <w:bCs/>
          <w:sz w:val="26"/>
          <w:szCs w:val="26"/>
        </w:rPr>
      </w:pPr>
      <w:r>
        <w:rPr>
          <w:rFonts w:cs="Times New Roman"/>
        </w:rPr>
        <w:br w:type="page"/>
      </w:r>
    </w:p>
    <w:p w14:paraId="0863070A" w14:textId="7C29AD43" w:rsidR="0064700B" w:rsidRDefault="00AE3B79" w:rsidP="0064700B">
      <w:pPr>
        <w:pStyle w:val="Heading2"/>
        <w:rPr>
          <w:rFonts w:cs="Times New Roman"/>
          <w:color w:val="auto"/>
        </w:rPr>
      </w:pPr>
      <w:bookmarkStart w:id="1972" w:name="_Toc501532863"/>
      <w:bookmarkStart w:id="1973" w:name="_Toc501533464"/>
      <w:r>
        <w:rPr>
          <w:rFonts w:cs="Times New Roman"/>
          <w:color w:val="auto"/>
        </w:rPr>
        <w:lastRenderedPageBreak/>
        <w:t>Đánh giá kết quả hệ thống</w:t>
      </w:r>
      <w:bookmarkEnd w:id="1972"/>
      <w:bookmarkEnd w:id="1973"/>
    </w:p>
    <w:p w14:paraId="419587FB" w14:textId="5A70CAB8" w:rsidR="004050AD" w:rsidRDefault="004050AD" w:rsidP="0059127F">
      <w:pPr>
        <w:pStyle w:val="ListParagraph"/>
        <w:numPr>
          <w:ilvl w:val="0"/>
          <w:numId w:val="19"/>
        </w:numPr>
      </w:pPr>
      <w:r>
        <w:t>Ưu điểm</w:t>
      </w:r>
    </w:p>
    <w:p w14:paraId="4394673B" w14:textId="77777777" w:rsidR="0057491D" w:rsidRDefault="0057491D" w:rsidP="0059127F">
      <w:pPr>
        <w:pStyle w:val="ListParagraph"/>
        <w:numPr>
          <w:ilvl w:val="0"/>
          <w:numId w:val="27"/>
        </w:numPr>
        <w:rPr>
          <w:ins w:id="1974" w:author="Nguyen Nhat Hai" w:date="2017-12-19T10:14:00Z"/>
        </w:rPr>
      </w:pPr>
      <w:ins w:id="1975" w:author="Nguyen Nhat Hai" w:date="2017-12-19T10:13:00Z">
        <w:r>
          <w:t>Hệ thống đã được phát triển</w:t>
        </w:r>
      </w:ins>
      <w:ins w:id="1976" w:author="Nguyen Nhat Hai" w:date="2017-12-19T10:14:00Z">
        <w:r>
          <w:t xml:space="preserve"> hoàn chỉnh bao gồm cả phía client và server,</w:t>
        </w:r>
      </w:ins>
      <w:ins w:id="1977" w:author="Nguyen Nhat Hai" w:date="2017-12-19T10:13:00Z">
        <w:r>
          <w:t xml:space="preserve"> có thể chạy </w:t>
        </w:r>
      </w:ins>
      <w:ins w:id="1978" w:author="Nguyen Nhat Hai" w:date="2017-12-19T10:14:00Z">
        <w:r>
          <w:t>thử nghiệm (demo).</w:t>
        </w:r>
      </w:ins>
    </w:p>
    <w:p w14:paraId="341DD9A0" w14:textId="6CE8D268" w:rsidR="004050AD" w:rsidRDefault="004050AD" w:rsidP="0059127F">
      <w:pPr>
        <w:pStyle w:val="ListParagraph"/>
        <w:numPr>
          <w:ilvl w:val="0"/>
          <w:numId w:val="27"/>
        </w:numPr>
      </w:pPr>
      <w:r w:rsidRPr="004050AD">
        <w:t>Qua cài đặt trong thực tế thì phần mêm hoạt động ổn định</w:t>
      </w:r>
      <w:ins w:id="1979" w:author="Nguyen Nhat Hai" w:date="2017-12-19T10:14:00Z">
        <w:r w:rsidR="0057491D">
          <w:t>, cung cấp được nhiều dịch vụ cho người dùng.</w:t>
        </w:r>
      </w:ins>
    </w:p>
    <w:p w14:paraId="4299DEBA" w14:textId="2B860E72" w:rsidR="004050AD" w:rsidRDefault="004050AD" w:rsidP="0059127F">
      <w:pPr>
        <w:pStyle w:val="ListParagraph"/>
        <w:numPr>
          <w:ilvl w:val="0"/>
          <w:numId w:val="27"/>
        </w:numPr>
        <w:rPr>
          <w:ins w:id="1980" w:author="Nguyen Nhat Hai" w:date="2017-12-19T10:14:00Z"/>
        </w:rPr>
      </w:pPr>
      <w:r>
        <w:t>P</w:t>
      </w:r>
      <w:r w:rsidRPr="004050AD">
        <w:t xml:space="preserve">hản hồi giữa </w:t>
      </w:r>
      <w:r>
        <w:t>người dùng</w:t>
      </w:r>
      <w:r w:rsidRPr="004050AD">
        <w:t xml:space="preserve"> và </w:t>
      </w:r>
      <w:r>
        <w:t>hệ thống</w:t>
      </w:r>
      <w:r w:rsidRPr="004050AD">
        <w:t xml:space="preserve"> thực hiện một cách nhanh chóng,</w:t>
      </w:r>
      <w:r>
        <w:t xml:space="preserve"> </w:t>
      </w:r>
      <w:r w:rsidRPr="004050AD">
        <w:t>chính xác</w:t>
      </w:r>
      <w:r>
        <w:t>.</w:t>
      </w:r>
    </w:p>
    <w:p w14:paraId="3ADCC203" w14:textId="3CF4FED4" w:rsidR="0057491D" w:rsidRDefault="0057491D" w:rsidP="0059127F">
      <w:pPr>
        <w:pStyle w:val="ListParagraph"/>
        <w:numPr>
          <w:ilvl w:val="0"/>
          <w:numId w:val="27"/>
        </w:numPr>
        <w:rPr>
          <w:ins w:id="1981" w:author="Nguyen Nhat Hai" w:date="2017-12-19T10:19:00Z"/>
        </w:rPr>
      </w:pPr>
      <w:ins w:id="1982" w:author="Nguyen Nhat Hai" w:date="2017-12-19T10:14:00Z">
        <w:r>
          <w:t xml:space="preserve">Hệ thống cho phép các nhà cung cấp dịch vụ bên ngoài có thể </w:t>
        </w:r>
      </w:ins>
      <w:ins w:id="1983" w:author="Nguyen Nhat Hai" w:date="2017-12-19T10:15:00Z">
        <w:r>
          <w:t>tham gia và đăng tải lên các dịch vụ mà họ mong muốn cung cấp</w:t>
        </w:r>
      </w:ins>
    </w:p>
    <w:p w14:paraId="4210F19C" w14:textId="3B7CB31F" w:rsidR="00937BAC" w:rsidRDefault="00937BAC" w:rsidP="0059127F">
      <w:pPr>
        <w:pStyle w:val="ListParagraph"/>
        <w:numPr>
          <w:ilvl w:val="0"/>
          <w:numId w:val="27"/>
        </w:numPr>
      </w:pPr>
      <w:ins w:id="1984" w:author="Nguyen Nhat Hai" w:date="2017-12-19T10:19:00Z">
        <w:r>
          <w:t xml:space="preserve">Nâng cao khả năng an toàn, an ninh thông tin của hệ thống thông qua giải pháp xác thực người dùng. </w:t>
        </w:r>
      </w:ins>
    </w:p>
    <w:p w14:paraId="3BAD40BB" w14:textId="0BAC7945" w:rsidR="004050AD" w:rsidRDefault="004050AD" w:rsidP="0059127F">
      <w:pPr>
        <w:pStyle w:val="ListParagraph"/>
        <w:numPr>
          <w:ilvl w:val="0"/>
          <w:numId w:val="19"/>
        </w:numPr>
      </w:pPr>
      <w:r>
        <w:t>Nhược điểm</w:t>
      </w:r>
    </w:p>
    <w:p w14:paraId="72B50F93" w14:textId="4182B63D" w:rsidR="004050AD" w:rsidRDefault="004050AD" w:rsidP="0059127F">
      <w:pPr>
        <w:pStyle w:val="ListParagraph"/>
        <w:numPr>
          <w:ilvl w:val="0"/>
          <w:numId w:val="27"/>
        </w:numPr>
      </w:pPr>
      <w:r w:rsidRPr="004050AD">
        <w:t>Các thiết bị di động rất đa dạng với nhiều kích cỡ màn hình khác nên việc tích hợp giao diện là rất khó khăn</w:t>
      </w:r>
      <w:r w:rsidR="00CB4701">
        <w:t>.</w:t>
      </w:r>
    </w:p>
    <w:p w14:paraId="4E962537" w14:textId="7D4B4EA5" w:rsidR="00D01945" w:rsidRDefault="00D01945" w:rsidP="0059127F">
      <w:pPr>
        <w:pStyle w:val="ListParagraph"/>
        <w:numPr>
          <w:ilvl w:val="0"/>
          <w:numId w:val="27"/>
        </w:numPr>
      </w:pPr>
      <w:r>
        <w:t>Các chức năng tải ảnh lên hệ thống chưa thực sự hoạt động tốt với các ảnh có kích thước dung lượng lớn</w:t>
      </w:r>
      <w:r w:rsidR="0088054D">
        <w:t>.</w:t>
      </w:r>
    </w:p>
    <w:p w14:paraId="4D15098D" w14:textId="142C6DC8" w:rsidR="00131E19" w:rsidRDefault="00131E19" w:rsidP="0059127F">
      <w:pPr>
        <w:pStyle w:val="ListParagraph"/>
        <w:numPr>
          <w:ilvl w:val="0"/>
          <w:numId w:val="27"/>
        </w:numPr>
        <w:rPr>
          <w:ins w:id="1985" w:author="Nguyen Nhat Hai" w:date="2017-12-19T10:15:00Z"/>
        </w:rPr>
      </w:pPr>
      <w:r>
        <w:t>Chưa có chức năng cài đặt tuy biến giao diện cho người dùng.</w:t>
      </w:r>
    </w:p>
    <w:p w14:paraId="7B6CC328" w14:textId="67F1E10B" w:rsidR="0057491D" w:rsidRDefault="0057491D" w:rsidP="0059127F">
      <w:pPr>
        <w:pStyle w:val="ListParagraph"/>
        <w:numPr>
          <w:ilvl w:val="0"/>
          <w:numId w:val="27"/>
        </w:numPr>
        <w:rPr>
          <w:ins w:id="1986" w:author="Nguyen Nhat Hai" w:date="2017-12-19T10:18:00Z"/>
        </w:rPr>
      </w:pPr>
      <w:ins w:id="1987" w:author="Nguyen Nhat Hai" w:date="2017-12-19T10:15:00Z">
        <w:r>
          <w:t xml:space="preserve">Đối với các nhà cung cấp dịch vụ, khi đăng ký dịch vụ lên hệ thống, cần phải có một đội ngũ nhân viên đi kiểm tra, xác thực dịch vụ. </w:t>
        </w:r>
      </w:ins>
      <w:ins w:id="1988" w:author="Nguyen Nhat Hai" w:date="2017-12-19T10:16:00Z">
        <w:r>
          <w:t>Chức năng này hiện đang nằm ngoài thiết kế của hệ thống, cần được bổ sung trong thời gian tới.</w:t>
        </w:r>
      </w:ins>
    </w:p>
    <w:p w14:paraId="6D3BABCD" w14:textId="69058928" w:rsidR="00937BAC" w:rsidDel="00D06EAC" w:rsidRDefault="00937BAC">
      <w:pPr>
        <w:pStyle w:val="ListParagraph"/>
        <w:ind w:left="1080"/>
        <w:rPr>
          <w:del w:id="1989" w:author="Nguyen Nhat Hai" w:date="2017-12-19T10:21:00Z"/>
        </w:rPr>
        <w:pPrChange w:id="1990" w:author="Nguyen Nhat Hai" w:date="2017-12-19T10:21:00Z">
          <w:pPr>
            <w:pStyle w:val="ListParagraph"/>
            <w:numPr>
              <w:numId w:val="27"/>
            </w:numPr>
            <w:ind w:left="1080" w:hanging="360"/>
          </w:pPr>
        </w:pPrChange>
      </w:pPr>
    </w:p>
    <w:p w14:paraId="253D02A2" w14:textId="77777777" w:rsidR="00DA260A" w:rsidRPr="00D01945" w:rsidRDefault="00DA260A">
      <w:pPr>
        <w:pStyle w:val="ListParagraph"/>
        <w:ind w:left="1080"/>
        <w:pPrChange w:id="1991" w:author="Nguyen Nhat Hai" w:date="2017-12-19T10:21:00Z">
          <w:pPr>
            <w:pStyle w:val="ListParagraph"/>
            <w:numPr>
              <w:numId w:val="27"/>
            </w:numPr>
            <w:ind w:left="1080" w:hanging="360"/>
          </w:pPr>
        </w:pPrChange>
      </w:pPr>
      <w:r w:rsidRPr="00D01945">
        <w:rPr>
          <w:rFonts w:cs="Times New Roman"/>
        </w:rPr>
        <w:br w:type="page"/>
      </w:r>
    </w:p>
    <w:p w14:paraId="3D6E30DD" w14:textId="0304BFDF" w:rsidR="00D21BB5" w:rsidRDefault="00D21BB5" w:rsidP="00D21BB5">
      <w:pPr>
        <w:pStyle w:val="Heading1"/>
        <w:rPr>
          <w:rFonts w:cs="Times New Roman"/>
          <w:color w:val="auto"/>
        </w:rPr>
      </w:pPr>
      <w:bookmarkStart w:id="1992" w:name="_Toc501532864"/>
      <w:bookmarkStart w:id="1993" w:name="_Toc501533465"/>
      <w:r w:rsidRPr="008B425F">
        <w:rPr>
          <w:rFonts w:cs="Times New Roman"/>
          <w:color w:val="auto"/>
        </w:rPr>
        <w:lastRenderedPageBreak/>
        <w:t>KẾT LUẬN VÀ HƯỚNG PHÁT TRIỂN</w:t>
      </w:r>
      <w:bookmarkEnd w:id="1992"/>
      <w:bookmarkEnd w:id="1993"/>
    </w:p>
    <w:p w14:paraId="7408C150" w14:textId="12D0CAD8" w:rsidR="004E28E4" w:rsidRPr="004E28E4" w:rsidRDefault="004E28E4" w:rsidP="004E28E4">
      <w:r w:rsidRPr="004E28E4">
        <w:t xml:space="preserve">Trong phần này </w:t>
      </w:r>
      <w:r w:rsidR="00F34CD2">
        <w:t>em</w:t>
      </w:r>
      <w:r w:rsidRPr="004E28E4">
        <w:t xml:space="preserve"> sẽ tổng kết lại những gì đồ án đã đạt được, chưa đạt được và hướng phát triển tương lai cho </w:t>
      </w:r>
      <w:r w:rsidR="009515F7">
        <w:t>hệ thống</w:t>
      </w:r>
      <w:r w:rsidR="00F34CD2">
        <w:t>.</w:t>
      </w:r>
    </w:p>
    <w:p w14:paraId="47557323" w14:textId="537485B6" w:rsidR="00D21BB5" w:rsidRDefault="00D21BB5" w:rsidP="00D21BB5">
      <w:pPr>
        <w:pStyle w:val="Heading2"/>
        <w:rPr>
          <w:rFonts w:cs="Times New Roman"/>
          <w:color w:val="auto"/>
        </w:rPr>
      </w:pPr>
      <w:bookmarkStart w:id="1994" w:name="_Toc501532865"/>
      <w:bookmarkStart w:id="1995" w:name="_Toc501533466"/>
      <w:r w:rsidRPr="008B425F">
        <w:rPr>
          <w:rFonts w:cs="Times New Roman"/>
          <w:color w:val="auto"/>
        </w:rPr>
        <w:t>Kết luận</w:t>
      </w:r>
      <w:bookmarkEnd w:id="1994"/>
      <w:bookmarkEnd w:id="1995"/>
    </w:p>
    <w:p w14:paraId="383A6B57" w14:textId="3DBA3D8F" w:rsidR="00822A5C" w:rsidRPr="002E43E9" w:rsidRDefault="00822A5C" w:rsidP="00822A5C">
      <w:pPr>
        <w:rPr>
          <w:ins w:id="1996" w:author="Nguyen Nhat Hai" w:date="2017-12-19T10:16:00Z"/>
          <w:rPrChange w:id="1997" w:author="Nguyen Nhat Hai" w:date="2017-12-19T10:17:00Z">
            <w:rPr>
              <w:ins w:id="1998" w:author="Nguyen Nhat Hai" w:date="2017-12-19T10:16:00Z"/>
              <w:i/>
            </w:rPr>
          </w:rPrChange>
        </w:rPr>
      </w:pPr>
      <w:r w:rsidRPr="002E43E9">
        <w:rPr>
          <w:rPrChange w:id="1999" w:author="Nguyen Nhat Hai" w:date="2017-12-19T10:17:00Z">
            <w:rPr>
              <w:i/>
            </w:rPr>
          </w:rPrChange>
        </w:rPr>
        <w:t>Đồ án tốt nghiệp đã thu được các kết quả sau</w:t>
      </w:r>
      <w:ins w:id="2000" w:author="Nguyen Nhat Hai" w:date="2017-12-19T10:18:00Z">
        <w:r w:rsidR="00937BAC">
          <w:t>:</w:t>
        </w:r>
      </w:ins>
    </w:p>
    <w:p w14:paraId="0AFB5CEE" w14:textId="3BC7B739" w:rsidR="002E43E9" w:rsidRPr="002E43E9" w:rsidRDefault="002E43E9">
      <w:pPr>
        <w:pStyle w:val="ListParagraph"/>
        <w:numPr>
          <w:ilvl w:val="0"/>
          <w:numId w:val="35"/>
        </w:numPr>
        <w:rPr>
          <w:rPrChange w:id="2001" w:author="Nguyen Nhat Hai" w:date="2017-12-19T10:17:00Z">
            <w:rPr>
              <w:i/>
            </w:rPr>
          </w:rPrChange>
        </w:rPr>
        <w:pPrChange w:id="2002" w:author="Nguyen Nhat Hai" w:date="2017-12-19T10:18:00Z">
          <w:pPr/>
        </w:pPrChange>
      </w:pPr>
      <w:ins w:id="2003" w:author="Nguyen Nhat Hai" w:date="2017-12-19T10:17:00Z">
        <w:r w:rsidRPr="002E43E9">
          <w:rPr>
            <w:rPrChange w:id="2004" w:author="Nguyen Nhat Hai" w:date="2017-12-19T10:17:00Z">
              <w:rPr>
                <w:i/>
              </w:rPr>
            </w:rPrChange>
          </w:rPr>
          <w:t xml:space="preserve">Tìm hiểu và làm chủ được một số công nghệ quan trọng trong việc lập trình ứng dụng cho thiết bị di động hiện nay: </w:t>
        </w:r>
      </w:ins>
    </w:p>
    <w:p w14:paraId="26225FE0" w14:textId="0CEE73F4" w:rsidR="00447126" w:rsidRDefault="00822A5C" w:rsidP="0059127F">
      <w:pPr>
        <w:pStyle w:val="ListParagraph"/>
        <w:numPr>
          <w:ilvl w:val="0"/>
          <w:numId w:val="29"/>
        </w:numPr>
      </w:pPr>
      <w:r w:rsidRPr="00822A5C">
        <w:t xml:space="preserve">Tìm hiểu và nắm được các kiến thức cơ bản về các </w:t>
      </w:r>
      <w:r w:rsidR="00DF6AD7">
        <w:t>dịch vụ</w:t>
      </w:r>
      <w:r w:rsidRPr="00822A5C">
        <w:t xml:space="preserve"> mà Google</w:t>
      </w:r>
      <w:r w:rsidR="00DF6AD7">
        <w:t xml:space="preserve"> </w:t>
      </w:r>
      <w:r w:rsidRPr="00822A5C">
        <w:t xml:space="preserve">cung cấp: </w:t>
      </w:r>
      <w:r w:rsidR="00DF6AD7">
        <w:t>Google Maps API</w:t>
      </w:r>
      <w:r w:rsidRPr="00822A5C">
        <w:t xml:space="preserve">, </w:t>
      </w:r>
      <w:r w:rsidR="00DF6AD7">
        <w:t>Firebase</w:t>
      </w:r>
      <w:r w:rsidRPr="00822A5C">
        <w:t xml:space="preserve"> </w:t>
      </w:r>
      <w:r w:rsidR="00DF6AD7">
        <w:t>Cloud Mesaging</w:t>
      </w:r>
      <w:r w:rsidRPr="00822A5C">
        <w:t xml:space="preserve"> (</w:t>
      </w:r>
      <w:r w:rsidR="00DF6AD7">
        <w:t>FCM</w:t>
      </w:r>
      <w:r w:rsidRPr="00822A5C">
        <w:t>)</w:t>
      </w:r>
      <w:r w:rsidR="00447126">
        <w:t>.</w:t>
      </w:r>
      <w:r w:rsidR="00447126" w:rsidRPr="00447126">
        <w:t xml:space="preserve"> </w:t>
      </w:r>
    </w:p>
    <w:p w14:paraId="7280DE12" w14:textId="7EF346E7" w:rsidR="00447126" w:rsidRDefault="00447126" w:rsidP="0059127F">
      <w:pPr>
        <w:pStyle w:val="ListParagraph"/>
        <w:numPr>
          <w:ilvl w:val="0"/>
          <w:numId w:val="29"/>
        </w:numPr>
      </w:pPr>
      <w:r>
        <w:t>Tìm hiểu các dịch vụ xác thực</w:t>
      </w:r>
      <w:r w:rsidR="007A01A6">
        <w:t xml:space="preserve"> qua số điện thoại</w:t>
      </w:r>
      <w:r>
        <w:t xml:space="preserve"> Nexmo, dịch vụ lưu trữ file Amazon S3…</w:t>
      </w:r>
    </w:p>
    <w:p w14:paraId="44677BDC" w14:textId="28233F89" w:rsidR="00447126" w:rsidRDefault="00447126" w:rsidP="0059127F">
      <w:pPr>
        <w:pStyle w:val="ListParagraph"/>
        <w:numPr>
          <w:ilvl w:val="0"/>
          <w:numId w:val="29"/>
        </w:numPr>
      </w:pPr>
      <w:r>
        <w:t>Tìm hiểu và nắm được kiến trúc hệ thống client-server.</w:t>
      </w:r>
    </w:p>
    <w:p w14:paraId="6B49989D" w14:textId="004DAF20" w:rsidR="00130C95" w:rsidRDefault="00822A5C" w:rsidP="0059127F">
      <w:pPr>
        <w:pStyle w:val="ListParagraph"/>
        <w:numPr>
          <w:ilvl w:val="0"/>
          <w:numId w:val="29"/>
        </w:numPr>
      </w:pPr>
      <w:r w:rsidRPr="00822A5C">
        <w:t xml:space="preserve">Nắm được những kiến thức cơ bản về lập trình trên nền tảng </w:t>
      </w:r>
      <w:r w:rsidR="00447126">
        <w:t>Android</w:t>
      </w:r>
      <w:r w:rsidR="00726D68">
        <w:t xml:space="preserve"> (client side)</w:t>
      </w:r>
      <w:r w:rsidR="00447126">
        <w:t>, cũng như với framework Laravel</w:t>
      </w:r>
      <w:r w:rsidR="00726D68">
        <w:t xml:space="preserve"> (server side)</w:t>
      </w:r>
      <w:r w:rsidR="00130C95">
        <w:t>.</w:t>
      </w:r>
    </w:p>
    <w:p w14:paraId="3F4407FC" w14:textId="3D8DB1F4" w:rsidR="00D51930" w:rsidRPr="00822A5C" w:rsidRDefault="00D51930" w:rsidP="0059127F">
      <w:pPr>
        <w:pStyle w:val="ListParagraph"/>
        <w:numPr>
          <w:ilvl w:val="0"/>
          <w:numId w:val="29"/>
        </w:numPr>
      </w:pPr>
      <w:r>
        <w:t xml:space="preserve">Cũng cố kiến thức về </w:t>
      </w:r>
      <w:r w:rsidR="0031070C">
        <w:t>phân tích, thiết kế và phát triển phần mềm, hệ thống.</w:t>
      </w:r>
    </w:p>
    <w:p w14:paraId="0811BBEE" w14:textId="77777777" w:rsidR="00D21BB5" w:rsidRPr="008B425F" w:rsidRDefault="00D21BB5" w:rsidP="00D21BB5">
      <w:pPr>
        <w:pStyle w:val="Heading2"/>
        <w:rPr>
          <w:rFonts w:cs="Times New Roman"/>
          <w:color w:val="auto"/>
        </w:rPr>
      </w:pPr>
      <w:bookmarkStart w:id="2005" w:name="_Toc501532866"/>
      <w:bookmarkStart w:id="2006" w:name="_Toc501533467"/>
      <w:r w:rsidRPr="008B425F">
        <w:rPr>
          <w:rFonts w:cs="Times New Roman"/>
          <w:color w:val="auto"/>
        </w:rPr>
        <w:t>Hướng phát triển</w:t>
      </w:r>
      <w:bookmarkEnd w:id="2005"/>
      <w:bookmarkEnd w:id="2006"/>
    </w:p>
    <w:p w14:paraId="037040F4" w14:textId="13C848A5" w:rsidR="000016EC" w:rsidRDefault="00F34CD2" w:rsidP="00F34CD2">
      <w:r w:rsidRPr="00F34CD2">
        <w:t>Qua đánh giá hệ thống trong</w:t>
      </w:r>
      <w:r>
        <w:t xml:space="preserve"> </w:t>
      </w:r>
      <w:r w:rsidR="00FC76EF" w:rsidRPr="00362EF3">
        <w:rPr>
          <w:i/>
        </w:rPr>
        <w:t>M</w:t>
      </w:r>
      <w:r w:rsidRPr="00362EF3">
        <w:rPr>
          <w:i/>
        </w:rPr>
        <w:t>ục [4.</w:t>
      </w:r>
      <w:del w:id="2007" w:author="Nguyen Nhat Hai" w:date="2017-12-19T10:19:00Z">
        <w:r w:rsidRPr="00362EF3" w:rsidDel="005F1FF0">
          <w:rPr>
            <w:i/>
          </w:rPr>
          <w:delText>3</w:delText>
        </w:r>
      </w:del>
      <w:r w:rsidR="003978D5">
        <w:rPr>
          <w:i/>
        </w:rPr>
        <w:t>8</w:t>
      </w:r>
      <w:bookmarkStart w:id="2008" w:name="_GoBack"/>
      <w:bookmarkEnd w:id="2008"/>
      <w:r w:rsidRPr="00362EF3">
        <w:rPr>
          <w:i/>
        </w:rPr>
        <w:t>]</w:t>
      </w:r>
      <w:r w:rsidRPr="00F34CD2">
        <w:t xml:space="preserve"> </w:t>
      </w:r>
      <w:r w:rsidR="000016EC">
        <w:t>em</w:t>
      </w:r>
      <w:r w:rsidRPr="00F34CD2">
        <w:t xml:space="preserve"> nhận thấy sản phẩm của mình vẫn còn nhiều hạn chế vì thế trong tương lại em sẽ cố gắng hoàn thiện ứng dụng, khắc phục những nhược điểm còn tồn tại của ứng dụng, những lỗi phát sinh trong quá trình sử dụng ứng dụng </w:t>
      </w:r>
    </w:p>
    <w:p w14:paraId="65FDFE3F" w14:textId="77777777" w:rsidR="000016EC" w:rsidRDefault="00F34CD2" w:rsidP="00F34CD2">
      <w:r w:rsidRPr="00F34CD2">
        <w:t xml:space="preserve">Trong tương lai, để ứng dụng ngày một hoàn thiện và có thể triển khai thực tế một cách rộng rãi, đem đến một sự trải nghiệm tốt nhất cho người dùng thì phải </w:t>
      </w:r>
      <w:r w:rsidR="000016EC">
        <w:t>bổ sung và cải thiện một số chức năng sau</w:t>
      </w:r>
      <w:r w:rsidRPr="00F34CD2">
        <w:t xml:space="preserve">:  </w:t>
      </w:r>
    </w:p>
    <w:p w14:paraId="00FA9F4C" w14:textId="77777777" w:rsidR="000016EC" w:rsidRPr="000016EC" w:rsidRDefault="00F34CD2" w:rsidP="0059127F">
      <w:pPr>
        <w:pStyle w:val="ListParagraph"/>
        <w:numPr>
          <w:ilvl w:val="0"/>
          <w:numId w:val="30"/>
        </w:numPr>
        <w:rPr>
          <w:rFonts w:eastAsia="Times New Roman" w:cs="Times New Roman"/>
          <w:b/>
          <w:sz w:val="28"/>
          <w:szCs w:val="20"/>
        </w:rPr>
      </w:pPr>
      <w:r w:rsidRPr="00F34CD2">
        <w:t xml:space="preserve">Cải thiện lại giao diện cho ứng dụng một cách đẹp hơn, có tính thẩm mỹ cao, dễ sử dụng. </w:t>
      </w:r>
    </w:p>
    <w:p w14:paraId="5E3C5528" w14:textId="41AB4B2F" w:rsidR="000016EC" w:rsidRPr="000016EC" w:rsidRDefault="00F34CD2" w:rsidP="0059127F">
      <w:pPr>
        <w:pStyle w:val="ListParagraph"/>
        <w:numPr>
          <w:ilvl w:val="0"/>
          <w:numId w:val="30"/>
        </w:numPr>
        <w:rPr>
          <w:rFonts w:eastAsia="Times New Roman" w:cs="Times New Roman"/>
          <w:b/>
          <w:sz w:val="28"/>
          <w:szCs w:val="20"/>
        </w:rPr>
      </w:pPr>
      <w:r w:rsidRPr="00F34CD2">
        <w:t>Tối ưu lại về cách quản lý cơ sở dữ liệu.</w:t>
      </w:r>
    </w:p>
    <w:p w14:paraId="2DF60D07" w14:textId="77777777" w:rsidR="005F1FF0" w:rsidRPr="005F1FF0" w:rsidRDefault="00F34CD2" w:rsidP="0059127F">
      <w:pPr>
        <w:pStyle w:val="ListParagraph"/>
        <w:numPr>
          <w:ilvl w:val="0"/>
          <w:numId w:val="30"/>
        </w:numPr>
        <w:rPr>
          <w:ins w:id="2009" w:author="Nguyen Nhat Hai" w:date="2017-12-19T10:20:00Z"/>
          <w:rFonts w:eastAsia="Times New Roman" w:cs="Times New Roman"/>
          <w:b/>
          <w:sz w:val="28"/>
          <w:szCs w:val="20"/>
          <w:rPrChange w:id="2010" w:author="Nguyen Nhat Hai" w:date="2017-12-19T10:20:00Z">
            <w:rPr>
              <w:ins w:id="2011" w:author="Nguyen Nhat Hai" w:date="2017-12-19T10:20:00Z"/>
            </w:rPr>
          </w:rPrChange>
        </w:rPr>
      </w:pPr>
      <w:r w:rsidRPr="00F34CD2">
        <w:t xml:space="preserve">Nghiên cứu và phát triển thêm một số tính năng: </w:t>
      </w:r>
      <w:r w:rsidR="000016EC">
        <w:t>cho phép thanh toán qua ứng dụng, đăng các tin tức, cho phép admin và lái xe có thể đề xuất thêm thông tin dịch vụ vào hệ thống, các chức đăng review và đánh giá dịch vụ</w:t>
      </w:r>
      <w:r w:rsidRPr="00F34CD2">
        <w:t>…</w:t>
      </w:r>
    </w:p>
    <w:p w14:paraId="6029ABE8" w14:textId="39718BFA" w:rsidR="00D662B6" w:rsidRPr="000016EC" w:rsidRDefault="005F1FF0" w:rsidP="0059127F">
      <w:pPr>
        <w:pStyle w:val="ListParagraph"/>
        <w:numPr>
          <w:ilvl w:val="0"/>
          <w:numId w:val="30"/>
        </w:numPr>
        <w:rPr>
          <w:rFonts w:eastAsia="Times New Roman" w:cs="Times New Roman"/>
          <w:b/>
          <w:sz w:val="28"/>
          <w:szCs w:val="20"/>
        </w:rPr>
      </w:pPr>
      <w:ins w:id="2012" w:author="Nguyen Nhat Hai" w:date="2017-12-19T10:20:00Z">
        <w:r>
          <w:t>Tối ưu hóa, nâng cao hiệu năng hệ thống để phục vụ được lượng người dùng lớn.</w:t>
        </w:r>
      </w:ins>
      <w:r w:rsidR="00D662B6">
        <w:br w:type="page"/>
      </w:r>
    </w:p>
    <w:p w14:paraId="474FC0B1" w14:textId="7D18786C" w:rsidR="00CB4E49" w:rsidRPr="008B425F" w:rsidRDefault="00CB4E49" w:rsidP="00CB4E49">
      <w:pPr>
        <w:pStyle w:val="Heading1-NoNumber"/>
      </w:pPr>
      <w:bookmarkStart w:id="2013" w:name="_Toc501532867"/>
      <w:bookmarkStart w:id="2014" w:name="_Toc501533468"/>
      <w:r w:rsidRPr="008B425F">
        <w:lastRenderedPageBreak/>
        <w:t>T</w:t>
      </w:r>
      <w:r>
        <w:t>ÀI LIỆU THAM KHẢO</w:t>
      </w:r>
      <w:bookmarkEnd w:id="2013"/>
      <w:bookmarkEnd w:id="2014"/>
    </w:p>
    <w:p w14:paraId="65CB974E" w14:textId="251BA725" w:rsidR="00BC15C3" w:rsidRDefault="007B2286" w:rsidP="006D7945">
      <w:pPr>
        <w:rPr>
          <w:rFonts w:cs="Times New Roman"/>
        </w:rPr>
      </w:pPr>
      <w:r>
        <w:rPr>
          <w:rFonts w:cs="Times New Roman"/>
        </w:rPr>
        <w:t xml:space="preserve">[1]. </w:t>
      </w:r>
      <w:r w:rsidR="00BC15C3">
        <w:rPr>
          <w:rFonts w:cs="Times New Roman"/>
        </w:rPr>
        <w:t xml:space="preserve">“Google Maps API”. Google Developers. Website: </w:t>
      </w:r>
      <w:hyperlink r:id="rId81" w:history="1">
        <w:r w:rsidR="00BC15C3" w:rsidRPr="006932D3">
          <w:rPr>
            <w:rStyle w:val="Hyperlink"/>
            <w:rFonts w:cs="Times New Roman"/>
          </w:rPr>
          <w:t>https://developers.google.com/maps</w:t>
        </w:r>
      </w:hyperlink>
      <w:r w:rsidR="00BC15C3">
        <w:rPr>
          <w:rFonts w:cs="Times New Roman"/>
        </w:rPr>
        <w:t xml:space="preserve"> </w:t>
      </w:r>
    </w:p>
    <w:p w14:paraId="2AD9330E" w14:textId="4D8187D5" w:rsidR="007B2286" w:rsidRDefault="007B2286" w:rsidP="006D7945">
      <w:pPr>
        <w:rPr>
          <w:rFonts w:cs="Times New Roman"/>
        </w:rPr>
      </w:pPr>
      <w:r>
        <w:rPr>
          <w:rFonts w:cs="Times New Roman"/>
        </w:rPr>
        <w:t xml:space="preserve">[2]. </w:t>
      </w:r>
      <w:r w:rsidR="00733C91">
        <w:rPr>
          <w:rFonts w:cs="Times New Roman"/>
        </w:rPr>
        <w:t>“</w:t>
      </w:r>
      <w:r w:rsidR="00B7003F" w:rsidRPr="00B7003F">
        <w:rPr>
          <w:rFonts w:cs="Times New Roman"/>
        </w:rPr>
        <w:t>Firebase Cloud Messaging</w:t>
      </w:r>
      <w:r w:rsidR="00733C91">
        <w:rPr>
          <w:rFonts w:cs="Times New Roman"/>
        </w:rPr>
        <w:t>”</w:t>
      </w:r>
      <w:r w:rsidR="00B7003F" w:rsidRPr="00B7003F">
        <w:rPr>
          <w:rFonts w:cs="Times New Roman"/>
        </w:rPr>
        <w:t>. Google Developers. Retrieved 2016-07-20</w:t>
      </w:r>
    </w:p>
    <w:p w14:paraId="7FB88C1A" w14:textId="16D6AFD9" w:rsidR="007B2286" w:rsidRDefault="007B2286" w:rsidP="006D7945">
      <w:pPr>
        <w:rPr>
          <w:rFonts w:cs="Times New Roman"/>
        </w:rPr>
      </w:pPr>
      <w:r>
        <w:rPr>
          <w:rFonts w:cs="Times New Roman"/>
        </w:rPr>
        <w:t xml:space="preserve">[3]. </w:t>
      </w:r>
      <w:r w:rsidR="00B7003F" w:rsidRPr="00B7003F">
        <w:rPr>
          <w:rFonts w:cs="Times New Roman"/>
        </w:rPr>
        <w:t>“Nexmo API”</w:t>
      </w:r>
      <w:r w:rsidR="00B7003F">
        <w:rPr>
          <w:rFonts w:cs="Times New Roman"/>
        </w:rPr>
        <w:t xml:space="preserve">. </w:t>
      </w:r>
      <w:r w:rsidR="00B7003F" w:rsidRPr="00B7003F">
        <w:rPr>
          <w:rFonts w:cs="Times New Roman"/>
        </w:rPr>
        <w:t>Nexmo Developers</w:t>
      </w:r>
      <w:r w:rsidR="00EC2887">
        <w:rPr>
          <w:rFonts w:cs="Times New Roman"/>
        </w:rPr>
        <w:t xml:space="preserve">. Website: </w:t>
      </w:r>
      <w:hyperlink r:id="rId82" w:history="1">
        <w:r w:rsidR="00EC2887" w:rsidRPr="006932D3">
          <w:rPr>
            <w:rStyle w:val="Hyperlink"/>
            <w:rFonts w:cs="Times New Roman"/>
          </w:rPr>
          <w:t>https://developer.nexmo.com</w:t>
        </w:r>
      </w:hyperlink>
      <w:r w:rsidR="00EC2887">
        <w:rPr>
          <w:rFonts w:cs="Times New Roman"/>
        </w:rPr>
        <w:t xml:space="preserve"> </w:t>
      </w:r>
    </w:p>
    <w:p w14:paraId="547AA55C" w14:textId="78813B18" w:rsidR="007B2286" w:rsidRDefault="007B2286" w:rsidP="006D7945">
      <w:pPr>
        <w:rPr>
          <w:rFonts w:cs="Times New Roman"/>
        </w:rPr>
      </w:pPr>
      <w:r>
        <w:rPr>
          <w:rFonts w:cs="Times New Roman"/>
        </w:rPr>
        <w:t xml:space="preserve">[4]. </w:t>
      </w:r>
      <w:r w:rsidR="00C743CF" w:rsidRPr="00C743CF">
        <w:rPr>
          <w:rFonts w:cs="Times New Roman"/>
        </w:rPr>
        <w:t>"PHP and MySQL: Working with Google Maps". Ian Rose.</w:t>
      </w:r>
      <w:r w:rsidR="00C743CF">
        <w:rPr>
          <w:rFonts w:cs="Times New Roman"/>
        </w:rPr>
        <w:t xml:space="preserve"> </w:t>
      </w:r>
      <w:r w:rsidR="00C743CF" w:rsidRPr="00C743CF">
        <w:rPr>
          <w:rFonts w:cs="Times New Roman"/>
        </w:rPr>
        <w:t>Syntaxxx. Retrieved October 13, 2014.</w:t>
      </w:r>
    </w:p>
    <w:p w14:paraId="5C005879" w14:textId="390BA4C4" w:rsidR="00FF20C7" w:rsidRDefault="007B2286" w:rsidP="006D7945">
      <w:pPr>
        <w:rPr>
          <w:rFonts w:cs="Times New Roman"/>
        </w:rPr>
      </w:pPr>
      <w:r>
        <w:rPr>
          <w:rFonts w:cs="Times New Roman"/>
        </w:rPr>
        <w:t xml:space="preserve">[5]. </w:t>
      </w:r>
      <w:r w:rsidR="00DB138C">
        <w:rPr>
          <w:rFonts w:cs="Times New Roman"/>
        </w:rPr>
        <w:t>“</w:t>
      </w:r>
      <w:r w:rsidR="00DB138C" w:rsidRPr="00B7003F">
        <w:rPr>
          <w:rFonts w:cs="Times New Roman"/>
        </w:rPr>
        <w:t>Official Google Blog: The world is your JavaScript-enabled oyster</w:t>
      </w:r>
      <w:r w:rsidR="00DB138C">
        <w:rPr>
          <w:rFonts w:cs="Times New Roman"/>
        </w:rPr>
        <w:t>”</w:t>
      </w:r>
    </w:p>
    <w:p w14:paraId="703F0B5C" w14:textId="555F8164" w:rsidR="00DB138C" w:rsidRDefault="00BC15C3" w:rsidP="006D7945">
      <w:pPr>
        <w:rPr>
          <w:rFonts w:cs="Times New Roman"/>
        </w:rPr>
      </w:pPr>
      <w:r>
        <w:rPr>
          <w:rFonts w:cs="Times New Roman"/>
        </w:rPr>
        <w:t xml:space="preserve">[6]. “Material Degisn”. Google Developers. Website: </w:t>
      </w:r>
      <w:hyperlink r:id="rId83" w:history="1">
        <w:r w:rsidRPr="006932D3">
          <w:rPr>
            <w:rStyle w:val="Hyperlink"/>
            <w:rFonts w:cs="Times New Roman"/>
          </w:rPr>
          <w:t>https://material.io</w:t>
        </w:r>
      </w:hyperlink>
    </w:p>
    <w:p w14:paraId="49851F57" w14:textId="3A97F4F4" w:rsidR="00BC15C3" w:rsidRDefault="00BC15C3" w:rsidP="006D7945">
      <w:pPr>
        <w:rPr>
          <w:rFonts w:cs="Times New Roman"/>
        </w:rPr>
      </w:pPr>
      <w:r>
        <w:rPr>
          <w:rFonts w:cs="Times New Roman"/>
        </w:rPr>
        <w:t xml:space="preserve">[7]. </w:t>
      </w:r>
      <w:r w:rsidR="00DB138C">
        <w:rPr>
          <w:rFonts w:cs="Times New Roman"/>
        </w:rPr>
        <w:t>“</w:t>
      </w:r>
      <w:r w:rsidR="00DB138C" w:rsidRPr="00DB138C">
        <w:rPr>
          <w:rFonts w:cs="Times New Roman"/>
        </w:rPr>
        <w:t xml:space="preserve">Google Announces Launch of Google Maps for </w:t>
      </w:r>
      <w:r w:rsidR="00D7366F">
        <w:rPr>
          <w:rFonts w:cs="Times New Roman"/>
        </w:rPr>
        <w:t>mobile</w:t>
      </w:r>
      <w:r w:rsidR="00DB138C">
        <w:rPr>
          <w:rFonts w:cs="Times New Roman"/>
        </w:rPr>
        <w:t xml:space="preserve"> with </w:t>
      </w:r>
      <w:r w:rsidR="007C322D">
        <w:rPr>
          <w:rFonts w:cs="Times New Roman"/>
        </w:rPr>
        <w:t>my</w:t>
      </w:r>
      <w:r w:rsidR="00DB138C" w:rsidRPr="00DB138C">
        <w:rPr>
          <w:rFonts w:cs="Times New Roman"/>
        </w:rPr>
        <w:t xml:space="preserve"> Location</w:t>
      </w:r>
      <w:r w:rsidR="00DB138C">
        <w:rPr>
          <w:rFonts w:cs="Times New Roman"/>
        </w:rPr>
        <w:t xml:space="preserve"> </w:t>
      </w:r>
      <w:r w:rsidR="00DB138C" w:rsidRPr="00DB138C">
        <w:rPr>
          <w:rFonts w:cs="Times New Roman"/>
        </w:rPr>
        <w:t>Technology</w:t>
      </w:r>
      <w:r w:rsidR="00DB138C">
        <w:rPr>
          <w:rFonts w:cs="Times New Roman"/>
        </w:rPr>
        <w:t>”</w:t>
      </w:r>
      <w:r w:rsidR="00DB138C" w:rsidRPr="00DB138C">
        <w:rPr>
          <w:rFonts w:cs="Times New Roman"/>
        </w:rPr>
        <w:t>.</w:t>
      </w:r>
      <w:r w:rsidR="005C67A1">
        <w:rPr>
          <w:rFonts w:cs="Times New Roman"/>
        </w:rPr>
        <w:t xml:space="preserve"> </w:t>
      </w:r>
      <w:r w:rsidR="00DB138C" w:rsidRPr="00DB138C">
        <w:rPr>
          <w:rFonts w:cs="Times New Roman"/>
        </w:rPr>
        <w:t>News from Google. Google. November 28, 2007. Retrieved April 25, 2017</w:t>
      </w:r>
    </w:p>
    <w:p w14:paraId="729CFBF8" w14:textId="345019BB" w:rsidR="00381A99" w:rsidRDefault="00381A99" w:rsidP="006D7945">
      <w:pPr>
        <w:rPr>
          <w:rFonts w:cs="Times New Roman"/>
        </w:rPr>
      </w:pPr>
      <w:r>
        <w:rPr>
          <w:rFonts w:cs="Times New Roman"/>
        </w:rPr>
        <w:t>[8]. “</w:t>
      </w:r>
      <w:r w:rsidRPr="00381A99">
        <w:rPr>
          <w:rFonts w:cs="Times New Roman"/>
        </w:rPr>
        <w:t>Phân tích thiết kế hệ thống thông tin</w:t>
      </w:r>
      <w:r>
        <w:rPr>
          <w:rFonts w:cs="Times New Roman"/>
        </w:rPr>
        <w:t>”</w:t>
      </w:r>
      <w:r w:rsidRPr="00381A99">
        <w:rPr>
          <w:rFonts w:cs="Times New Roman"/>
        </w:rPr>
        <w:t>.</w:t>
      </w:r>
      <w:r>
        <w:rPr>
          <w:rFonts w:cs="Times New Roman"/>
        </w:rPr>
        <w:t xml:space="preserve"> </w:t>
      </w:r>
      <w:r w:rsidRPr="00381A99">
        <w:rPr>
          <w:rFonts w:cs="Times New Roman"/>
        </w:rPr>
        <w:t>Nguyễn Văn Ba</w:t>
      </w:r>
      <w:r w:rsidR="002C3DFC">
        <w:rPr>
          <w:rFonts w:cs="Times New Roman"/>
        </w:rPr>
        <w:t>.</w:t>
      </w:r>
      <w:r w:rsidRPr="00381A99">
        <w:rPr>
          <w:rFonts w:cs="Times New Roman"/>
        </w:rPr>
        <w:t xml:space="preserve"> NXB Giáo Dục</w:t>
      </w:r>
      <w:r w:rsidR="002C3DFC">
        <w:rPr>
          <w:rFonts w:cs="Times New Roman"/>
        </w:rPr>
        <w:t>.</w:t>
      </w:r>
      <w:r w:rsidRPr="00381A99">
        <w:rPr>
          <w:rFonts w:cs="Times New Roman"/>
        </w:rPr>
        <w:t xml:space="preserve"> </w:t>
      </w:r>
      <w:r w:rsidR="002C3DFC" w:rsidRPr="00C743CF">
        <w:rPr>
          <w:rFonts w:cs="Times New Roman"/>
        </w:rPr>
        <w:t>Retrieved</w:t>
      </w:r>
      <w:r w:rsidR="002C3DFC">
        <w:rPr>
          <w:rFonts w:cs="Times New Roman"/>
        </w:rPr>
        <w:t xml:space="preserve"> </w:t>
      </w:r>
      <w:r w:rsidRPr="00381A99">
        <w:rPr>
          <w:rFonts w:cs="Times New Roman"/>
        </w:rPr>
        <w:t>2004.</w:t>
      </w:r>
    </w:p>
    <w:p w14:paraId="11A51DA1" w14:textId="77777777" w:rsidR="00680D25" w:rsidRDefault="00993560" w:rsidP="00993560">
      <w:pPr>
        <w:rPr>
          <w:rFonts w:cs="Times New Roman"/>
        </w:rPr>
      </w:pPr>
      <w:r>
        <w:rPr>
          <w:rFonts w:cs="Times New Roman"/>
        </w:rPr>
        <w:t>[9]. “</w:t>
      </w:r>
      <w:r w:rsidR="00680D25" w:rsidRPr="00680D25">
        <w:rPr>
          <w:rFonts w:cs="Times New Roman"/>
        </w:rPr>
        <w:t>Phát triển hệ thống hướng đối tượng với UML 2.0 và C++</w:t>
      </w:r>
      <w:r>
        <w:rPr>
          <w:rFonts w:cs="Times New Roman"/>
        </w:rPr>
        <w:t>”</w:t>
      </w:r>
      <w:r w:rsidRPr="00381A99">
        <w:rPr>
          <w:rFonts w:cs="Times New Roman"/>
        </w:rPr>
        <w:t>.</w:t>
      </w:r>
      <w:r>
        <w:rPr>
          <w:rFonts w:cs="Times New Roman"/>
        </w:rPr>
        <w:t xml:space="preserve"> </w:t>
      </w:r>
      <w:r w:rsidRPr="00381A99">
        <w:rPr>
          <w:rFonts w:cs="Times New Roman"/>
        </w:rPr>
        <w:t>Nguyễn Văn Ba</w:t>
      </w:r>
    </w:p>
    <w:p w14:paraId="611722BF" w14:textId="30DB00AE" w:rsidR="00993560" w:rsidRDefault="00680D25" w:rsidP="00993560">
      <w:r>
        <w:rPr>
          <w:rFonts w:cs="Times New Roman"/>
        </w:rPr>
        <w:t xml:space="preserve">[10]. </w:t>
      </w:r>
      <w:r w:rsidR="00D3379F">
        <w:rPr>
          <w:rFonts w:cs="Times New Roman"/>
        </w:rPr>
        <w:t>“</w:t>
      </w:r>
      <w:r>
        <w:t>Các biểu mẫu Graduation Research”.</w:t>
      </w:r>
      <w:r w:rsidR="00484CA0">
        <w:t xml:space="preserve"> HaNoi University of Science and Technology.</w:t>
      </w:r>
    </w:p>
    <w:p w14:paraId="5CB5E22F" w14:textId="08809BA5" w:rsidR="003D5CB1" w:rsidRDefault="003D5CB1" w:rsidP="00993560">
      <w:pPr>
        <w:rPr>
          <w:ins w:id="2015" w:author="Nguyễn Trọng Giáp" w:date="2017-12-20T10:18:00Z"/>
          <w:rFonts w:cs="Times New Roman"/>
        </w:rPr>
      </w:pPr>
      <w:r>
        <w:rPr>
          <w:rFonts w:cs="Times New Roman"/>
        </w:rPr>
        <w:t>[11]. “</w:t>
      </w:r>
      <w:r w:rsidRPr="003D5CB1">
        <w:rPr>
          <w:rFonts w:cs="Times New Roman"/>
        </w:rPr>
        <w:t>Getting Started with Amazon S3</w:t>
      </w:r>
      <w:r>
        <w:rPr>
          <w:rFonts w:cs="Times New Roman"/>
        </w:rPr>
        <w:t>”. A</w:t>
      </w:r>
      <w:r w:rsidR="00F40C29">
        <w:rPr>
          <w:rFonts w:cs="Times New Roman"/>
        </w:rPr>
        <w:t>WS</w:t>
      </w:r>
      <w:r>
        <w:rPr>
          <w:rFonts w:cs="Times New Roman"/>
        </w:rPr>
        <w:t xml:space="preserve">. Website: </w:t>
      </w:r>
      <w:hyperlink r:id="rId84" w:history="1">
        <w:r w:rsidR="009571A3" w:rsidRPr="006932D3">
          <w:rPr>
            <w:rStyle w:val="Hyperlink"/>
            <w:rFonts w:cs="Times New Roman"/>
          </w:rPr>
          <w:t>https://aws.amazon.com/s3</w:t>
        </w:r>
      </w:hyperlink>
      <w:r w:rsidR="009571A3">
        <w:rPr>
          <w:rFonts w:cs="Times New Roman"/>
        </w:rPr>
        <w:t xml:space="preserve"> </w:t>
      </w:r>
    </w:p>
    <w:p w14:paraId="392BEE95" w14:textId="171691B3" w:rsidR="000C00E8" w:rsidRDefault="000C00E8" w:rsidP="00993560">
      <w:pPr>
        <w:rPr>
          <w:ins w:id="2016" w:author="Nguyễn Trọng Giáp" w:date="2017-12-20T10:18:00Z"/>
          <w:rFonts w:cs="Times New Roman"/>
        </w:rPr>
      </w:pPr>
      <w:ins w:id="2017" w:author="Nguyễn Trọng Giáp" w:date="2017-12-20T10:18:00Z">
        <w:r>
          <w:rPr>
            <w:rFonts w:cs="Times New Roman"/>
          </w:rPr>
          <w:t xml:space="preserve">[12]. </w:t>
        </w:r>
      </w:ins>
      <w:ins w:id="2018" w:author="Nguyễn Trọng Giáp" w:date="2017-12-20T10:19:00Z">
        <w:r>
          <w:rPr>
            <w:rFonts w:cs="Times New Roman"/>
          </w:rPr>
          <w:t>“</w:t>
        </w:r>
        <w:r w:rsidRPr="000C00E8">
          <w:rPr>
            <w:rFonts w:cs="Times New Roman"/>
          </w:rPr>
          <w:t>The DCI Architecture: A New Vision of Object-Oriented Programming</w:t>
        </w:r>
        <w:r>
          <w:rPr>
            <w:rFonts w:cs="Times New Roman"/>
          </w:rPr>
          <w:t>”.</w:t>
        </w:r>
        <w:r w:rsidRPr="000C00E8">
          <w:rPr>
            <w:rFonts w:cs="Times New Roman"/>
          </w:rPr>
          <w:t xml:space="preserve"> Trygve Reenskaug </w:t>
        </w:r>
        <w:r>
          <w:rPr>
            <w:rFonts w:cs="Times New Roman"/>
          </w:rPr>
          <w:t>and</w:t>
        </w:r>
        <w:r w:rsidRPr="000C00E8">
          <w:rPr>
            <w:rFonts w:cs="Times New Roman"/>
          </w:rPr>
          <w:t xml:space="preserve"> James Coplien</w:t>
        </w:r>
      </w:ins>
      <w:ins w:id="2019" w:author="Nguyễn Trọng Giáp" w:date="2017-12-20T10:20:00Z">
        <w:r>
          <w:rPr>
            <w:rFonts w:cs="Times New Roman"/>
          </w:rPr>
          <w:t xml:space="preserve">. </w:t>
        </w:r>
        <w:r w:rsidRPr="00DB138C">
          <w:rPr>
            <w:rFonts w:cs="Times New Roman"/>
          </w:rPr>
          <w:t xml:space="preserve">Retrieved </w:t>
        </w:r>
      </w:ins>
      <w:ins w:id="2020" w:author="Nguyễn Trọng Giáp" w:date="2017-12-20T10:19:00Z">
        <w:r w:rsidRPr="000C00E8">
          <w:rPr>
            <w:rFonts w:cs="Times New Roman"/>
          </w:rPr>
          <w:t>March 20, 2009.</w:t>
        </w:r>
      </w:ins>
    </w:p>
    <w:p w14:paraId="44162F1F" w14:textId="570C7F3F" w:rsidR="000C00E8" w:rsidRDefault="000C00E8" w:rsidP="00993560">
      <w:pPr>
        <w:rPr>
          <w:rFonts w:cs="Times New Roman"/>
        </w:rPr>
      </w:pPr>
      <w:ins w:id="2021" w:author="Nguyễn Trọng Giáp" w:date="2017-12-20T10:18:00Z">
        <w:r>
          <w:rPr>
            <w:rFonts w:cs="Times New Roman"/>
          </w:rPr>
          <w:t>[13]. “</w:t>
        </w:r>
        <w:r w:rsidRPr="000C00E8">
          <w:rPr>
            <w:rFonts w:cs="Times New Roman"/>
          </w:rPr>
          <w:t>MVP: Model-View-Presenter. The Taligent Programming Model for C++ and Java</w:t>
        </w:r>
        <w:r>
          <w:rPr>
            <w:rFonts w:cs="Times New Roman"/>
          </w:rPr>
          <w:t>”</w:t>
        </w:r>
      </w:ins>
      <w:ins w:id="2022" w:author="Nguyễn Trọng Giáp" w:date="2017-12-20T10:19:00Z">
        <w:r>
          <w:rPr>
            <w:rFonts w:cs="Times New Roman"/>
          </w:rPr>
          <w:t xml:space="preserve">. </w:t>
        </w:r>
      </w:ins>
      <w:ins w:id="2023" w:author="Nguyễn Trọng Giáp" w:date="2017-12-20T10:18:00Z">
        <w:r w:rsidRPr="000C00E8">
          <w:rPr>
            <w:rFonts w:cs="Times New Roman"/>
          </w:rPr>
          <w:t>Mike Potel</w:t>
        </w:r>
      </w:ins>
    </w:p>
    <w:p w14:paraId="7FF7F9DD" w14:textId="77777777" w:rsidR="00993560" w:rsidRDefault="00993560" w:rsidP="006D7945">
      <w:pPr>
        <w:rPr>
          <w:rFonts w:cs="Times New Roman"/>
        </w:rPr>
      </w:pPr>
    </w:p>
    <w:p w14:paraId="3CFA8423" w14:textId="77777777" w:rsidR="00FF20C7" w:rsidRPr="00FF20C7" w:rsidRDefault="00FF20C7" w:rsidP="00FF20C7">
      <w:pPr>
        <w:rPr>
          <w:rFonts w:cs="Times New Roman"/>
        </w:rPr>
      </w:pPr>
    </w:p>
    <w:p w14:paraId="4D4E8A13" w14:textId="77777777" w:rsidR="00D21BB5" w:rsidRPr="008B425F" w:rsidRDefault="00D21BB5" w:rsidP="00D21BB5">
      <w:pPr>
        <w:rPr>
          <w:rFonts w:cs="Times New Roman"/>
        </w:rPr>
      </w:pPr>
    </w:p>
    <w:p w14:paraId="0EBD9B24" w14:textId="77777777" w:rsidR="00252C90" w:rsidRPr="00D21BB5" w:rsidRDefault="00252C90" w:rsidP="00D21BB5"/>
    <w:sectPr w:rsidR="00252C90" w:rsidRPr="00D21BB5" w:rsidSect="00B61A73">
      <w:footerReference w:type="even" r:id="rId85"/>
      <w:footerReference w:type="default" r:id="rId86"/>
      <w:pgSz w:w="11909" w:h="16834" w:code="9"/>
      <w:pgMar w:top="1134" w:right="1138" w:bottom="1138" w:left="1987"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A9CE7" w14:textId="77777777" w:rsidR="00E11AAC" w:rsidRDefault="00E11AAC" w:rsidP="00D9140E">
      <w:r>
        <w:separator/>
      </w:r>
    </w:p>
  </w:endnote>
  <w:endnote w:type="continuationSeparator" w:id="0">
    <w:p w14:paraId="4CDA167E" w14:textId="77777777" w:rsidR="00E11AAC" w:rsidRDefault="00E11AAC" w:rsidP="00D91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altName w:val="Segoe UI"/>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F37A0" w14:textId="77777777" w:rsidR="00175494" w:rsidRDefault="00175494" w:rsidP="00AE5F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AFE132" w14:textId="77777777" w:rsidR="00175494" w:rsidRDefault="00175494" w:rsidP="00B2585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D2A4C" w14:textId="05D858FD" w:rsidR="00175494" w:rsidRDefault="00175494" w:rsidP="00AE5F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17EC">
      <w:rPr>
        <w:rStyle w:val="PageNumber"/>
        <w:noProof/>
      </w:rPr>
      <w:t>68</w:t>
    </w:r>
    <w:r>
      <w:rPr>
        <w:rStyle w:val="PageNumber"/>
      </w:rPr>
      <w:fldChar w:fldCharType="end"/>
    </w:r>
  </w:p>
  <w:p w14:paraId="16CFE126" w14:textId="77777777" w:rsidR="00175494" w:rsidRDefault="00175494" w:rsidP="00B2585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F5A7F" w14:textId="77777777" w:rsidR="00E11AAC" w:rsidRDefault="00E11AAC" w:rsidP="00D9140E">
      <w:r>
        <w:separator/>
      </w:r>
    </w:p>
  </w:footnote>
  <w:footnote w:type="continuationSeparator" w:id="0">
    <w:p w14:paraId="2C309286" w14:textId="77777777" w:rsidR="00E11AAC" w:rsidRDefault="00E11AAC" w:rsidP="00D914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96494"/>
    <w:multiLevelType w:val="hybridMultilevel"/>
    <w:tmpl w:val="B91E5414"/>
    <w:lvl w:ilvl="0" w:tplc="0409000F">
      <w:start w:val="1"/>
      <w:numFmt w:val="decimal"/>
      <w:lvlText w:val="%1."/>
      <w:lvlJc w:val="left"/>
      <w:pPr>
        <w:ind w:left="936" w:hanging="360"/>
      </w:p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05717348"/>
    <w:multiLevelType w:val="hybridMultilevel"/>
    <w:tmpl w:val="3FECCBCA"/>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03E26"/>
    <w:multiLevelType w:val="hybridMultilevel"/>
    <w:tmpl w:val="152466F4"/>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07E4C"/>
    <w:multiLevelType w:val="hybridMultilevel"/>
    <w:tmpl w:val="E5DA9D24"/>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0122B"/>
    <w:multiLevelType w:val="hybridMultilevel"/>
    <w:tmpl w:val="5B4245DA"/>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C40BB"/>
    <w:multiLevelType w:val="hybridMultilevel"/>
    <w:tmpl w:val="1876A626"/>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D6510"/>
    <w:multiLevelType w:val="hybridMultilevel"/>
    <w:tmpl w:val="E2520BD4"/>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C5A5D"/>
    <w:multiLevelType w:val="hybridMultilevel"/>
    <w:tmpl w:val="F1BAEECA"/>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92CB1"/>
    <w:multiLevelType w:val="hybridMultilevel"/>
    <w:tmpl w:val="529CA1C2"/>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9331D7"/>
    <w:multiLevelType w:val="hybridMultilevel"/>
    <w:tmpl w:val="A5C029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B7586"/>
    <w:multiLevelType w:val="hybridMultilevel"/>
    <w:tmpl w:val="4A10B0F6"/>
    <w:lvl w:ilvl="0" w:tplc="3134E95A">
      <w:start w:val="1"/>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B624C3"/>
    <w:multiLevelType w:val="multilevel"/>
    <w:tmpl w:val="4054364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1432312"/>
    <w:multiLevelType w:val="hybridMultilevel"/>
    <w:tmpl w:val="0A12D5AA"/>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36A62"/>
    <w:multiLevelType w:val="hybridMultilevel"/>
    <w:tmpl w:val="E278C9A2"/>
    <w:lvl w:ilvl="0" w:tplc="3134E95A">
      <w:start w:val="1"/>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2469F8"/>
    <w:multiLevelType w:val="hybridMultilevel"/>
    <w:tmpl w:val="4A68F4D0"/>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E36ED3"/>
    <w:multiLevelType w:val="hybridMultilevel"/>
    <w:tmpl w:val="AD6EF7C2"/>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7A6477"/>
    <w:multiLevelType w:val="hybridMultilevel"/>
    <w:tmpl w:val="D74CF912"/>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4B3884"/>
    <w:multiLevelType w:val="hybridMultilevel"/>
    <w:tmpl w:val="A9D86740"/>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95137F"/>
    <w:multiLevelType w:val="hybridMultilevel"/>
    <w:tmpl w:val="82207388"/>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CE39E7"/>
    <w:multiLevelType w:val="hybridMultilevel"/>
    <w:tmpl w:val="FF9A5714"/>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5F6B7C"/>
    <w:multiLevelType w:val="hybridMultilevel"/>
    <w:tmpl w:val="A42A47BE"/>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FD07FF"/>
    <w:multiLevelType w:val="hybridMultilevel"/>
    <w:tmpl w:val="04DA8266"/>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4F4A2D"/>
    <w:multiLevelType w:val="hybridMultilevel"/>
    <w:tmpl w:val="D66EC21E"/>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2540E21"/>
    <w:multiLevelType w:val="hybridMultilevel"/>
    <w:tmpl w:val="874E2604"/>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6224C3"/>
    <w:multiLevelType w:val="hybridMultilevel"/>
    <w:tmpl w:val="B7E0C4F6"/>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903F30"/>
    <w:multiLevelType w:val="hybridMultilevel"/>
    <w:tmpl w:val="2F949C8A"/>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0850A4"/>
    <w:multiLevelType w:val="hybridMultilevel"/>
    <w:tmpl w:val="FA402C0E"/>
    <w:lvl w:ilvl="0" w:tplc="3134E95A">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7B1311"/>
    <w:multiLevelType w:val="hybridMultilevel"/>
    <w:tmpl w:val="70DAF91C"/>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01510D"/>
    <w:multiLevelType w:val="hybridMultilevel"/>
    <w:tmpl w:val="5E5C55DA"/>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2193A"/>
    <w:multiLevelType w:val="hybridMultilevel"/>
    <w:tmpl w:val="EE6C6796"/>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8C24AF"/>
    <w:multiLevelType w:val="hybridMultilevel"/>
    <w:tmpl w:val="091854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9B2E15"/>
    <w:multiLevelType w:val="hybridMultilevel"/>
    <w:tmpl w:val="0A301954"/>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CB0623"/>
    <w:multiLevelType w:val="hybridMultilevel"/>
    <w:tmpl w:val="AD6C7EC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DAE5783"/>
    <w:multiLevelType w:val="hybridMultilevel"/>
    <w:tmpl w:val="0750E196"/>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B553B8"/>
    <w:multiLevelType w:val="hybridMultilevel"/>
    <w:tmpl w:val="148487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D11CDD"/>
    <w:multiLevelType w:val="hybridMultilevel"/>
    <w:tmpl w:val="169CBC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EDA5407"/>
    <w:multiLevelType w:val="hybridMultilevel"/>
    <w:tmpl w:val="8B18952E"/>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35"/>
  </w:num>
  <w:num w:numId="4">
    <w:abstractNumId w:val="1"/>
  </w:num>
  <w:num w:numId="5">
    <w:abstractNumId w:val="18"/>
  </w:num>
  <w:num w:numId="6">
    <w:abstractNumId w:val="3"/>
  </w:num>
  <w:num w:numId="7">
    <w:abstractNumId w:val="21"/>
  </w:num>
  <w:num w:numId="8">
    <w:abstractNumId w:val="29"/>
  </w:num>
  <w:num w:numId="9">
    <w:abstractNumId w:val="26"/>
  </w:num>
  <w:num w:numId="10">
    <w:abstractNumId w:val="24"/>
  </w:num>
  <w:num w:numId="11">
    <w:abstractNumId w:val="2"/>
  </w:num>
  <w:num w:numId="12">
    <w:abstractNumId w:val="7"/>
  </w:num>
  <w:num w:numId="13">
    <w:abstractNumId w:val="36"/>
  </w:num>
  <w:num w:numId="14">
    <w:abstractNumId w:val="8"/>
  </w:num>
  <w:num w:numId="15">
    <w:abstractNumId w:val="31"/>
  </w:num>
  <w:num w:numId="16">
    <w:abstractNumId w:val="6"/>
  </w:num>
  <w:num w:numId="17">
    <w:abstractNumId w:val="25"/>
  </w:num>
  <w:num w:numId="18">
    <w:abstractNumId w:val="4"/>
  </w:num>
  <w:num w:numId="19">
    <w:abstractNumId w:val="22"/>
  </w:num>
  <w:num w:numId="20">
    <w:abstractNumId w:val="19"/>
  </w:num>
  <w:num w:numId="21">
    <w:abstractNumId w:val="20"/>
  </w:num>
  <w:num w:numId="22">
    <w:abstractNumId w:val="23"/>
  </w:num>
  <w:num w:numId="23">
    <w:abstractNumId w:val="0"/>
  </w:num>
  <w:num w:numId="24">
    <w:abstractNumId w:val="12"/>
  </w:num>
  <w:num w:numId="25">
    <w:abstractNumId w:val="5"/>
  </w:num>
  <w:num w:numId="26">
    <w:abstractNumId w:val="28"/>
  </w:num>
  <w:num w:numId="27">
    <w:abstractNumId w:val="10"/>
  </w:num>
  <w:num w:numId="28">
    <w:abstractNumId w:val="13"/>
  </w:num>
  <w:num w:numId="29">
    <w:abstractNumId w:val="27"/>
  </w:num>
  <w:num w:numId="30">
    <w:abstractNumId w:val="14"/>
  </w:num>
  <w:num w:numId="31">
    <w:abstractNumId w:val="11"/>
  </w:num>
  <w:num w:numId="32">
    <w:abstractNumId w:val="11"/>
  </w:num>
  <w:num w:numId="33">
    <w:abstractNumId w:val="11"/>
  </w:num>
  <w:num w:numId="34">
    <w:abstractNumId w:val="11"/>
  </w:num>
  <w:num w:numId="35">
    <w:abstractNumId w:val="32"/>
  </w:num>
  <w:num w:numId="36">
    <w:abstractNumId w:val="11"/>
  </w:num>
  <w:num w:numId="37">
    <w:abstractNumId w:val="11"/>
  </w:num>
  <w:num w:numId="38">
    <w:abstractNumId w:val="11"/>
  </w:num>
  <w:num w:numId="39">
    <w:abstractNumId w:val="34"/>
  </w:num>
  <w:num w:numId="40">
    <w:abstractNumId w:val="11"/>
  </w:num>
  <w:num w:numId="41">
    <w:abstractNumId w:val="30"/>
  </w:num>
  <w:num w:numId="42">
    <w:abstractNumId w:val="9"/>
  </w:num>
  <w:num w:numId="43">
    <w:abstractNumId w:val="33"/>
  </w:num>
  <w:num w:numId="44">
    <w:abstractNumId w:val="17"/>
  </w:num>
  <w:num w:numId="45">
    <w:abstractNumId w:val="16"/>
  </w:num>
  <w:num w:numId="46">
    <w:abstractNumId w:val="11"/>
  </w:num>
  <w:num w:numId="47">
    <w:abstractNumId w:val="11"/>
  </w:num>
  <w:num w:numId="48">
    <w:abstractNumId w:val="11"/>
  </w:num>
  <w:num w:numId="49">
    <w:abstractNumId w:val="11"/>
  </w:num>
  <w:num w:numId="50">
    <w:abstractNumId w:val="11"/>
  </w:num>
  <w:num w:numId="51">
    <w:abstractNumId w:val="11"/>
  </w:num>
  <w:num w:numId="52">
    <w:abstractNumId w:val="11"/>
  </w:num>
  <w:num w:numId="53">
    <w:abstractNumId w:val="11"/>
  </w:num>
  <w:num w:numId="54">
    <w:abstractNumId w:val="11"/>
  </w:num>
  <w:num w:numId="55">
    <w:abstractNumId w:val="11"/>
  </w:num>
  <w:num w:numId="56">
    <w:abstractNumId w:val="11"/>
  </w:num>
  <w:num w:numId="57">
    <w:abstractNumId w:val="11"/>
  </w:num>
  <w:num w:numId="58">
    <w:abstractNumId w:val="11"/>
  </w:num>
  <w:num w:numId="59">
    <w:abstractNumId w:val="11"/>
  </w:num>
  <w:num w:numId="60">
    <w:abstractNumId w:val="11"/>
  </w:num>
  <w:num w:numId="61">
    <w:abstractNumId w:val="11"/>
  </w:num>
  <w:num w:numId="62">
    <w:abstractNumId w:val="11"/>
  </w:num>
  <w:num w:numId="63">
    <w:abstractNumId w:val="11"/>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ễn Trọng Giáp">
    <w15:presenceInfo w15:providerId="Windows Live" w15:userId="3ec77faeaadb701f"/>
  </w15:person>
  <w15:person w15:author="Nguyen Nhat Hai">
    <w15:presenceInfo w15:providerId="None" w15:userId="Nguyen Nhat Ha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7A3"/>
    <w:rsid w:val="000016EC"/>
    <w:rsid w:val="000027EC"/>
    <w:rsid w:val="0001132E"/>
    <w:rsid w:val="000128B4"/>
    <w:rsid w:val="00012C60"/>
    <w:rsid w:val="00015152"/>
    <w:rsid w:val="00016239"/>
    <w:rsid w:val="00016467"/>
    <w:rsid w:val="00016E0B"/>
    <w:rsid w:val="00017F46"/>
    <w:rsid w:val="00020E20"/>
    <w:rsid w:val="00022EE6"/>
    <w:rsid w:val="0002345C"/>
    <w:rsid w:val="00023F7D"/>
    <w:rsid w:val="000261E1"/>
    <w:rsid w:val="000306C7"/>
    <w:rsid w:val="00030D37"/>
    <w:rsid w:val="00032287"/>
    <w:rsid w:val="0003370D"/>
    <w:rsid w:val="00034461"/>
    <w:rsid w:val="000368EB"/>
    <w:rsid w:val="00037725"/>
    <w:rsid w:val="00040FFC"/>
    <w:rsid w:val="00041AB6"/>
    <w:rsid w:val="00043F6D"/>
    <w:rsid w:val="000467EA"/>
    <w:rsid w:val="00046D95"/>
    <w:rsid w:val="00047264"/>
    <w:rsid w:val="0004729C"/>
    <w:rsid w:val="00047C25"/>
    <w:rsid w:val="00050CBE"/>
    <w:rsid w:val="00051217"/>
    <w:rsid w:val="000517B8"/>
    <w:rsid w:val="00057FC7"/>
    <w:rsid w:val="00060092"/>
    <w:rsid w:val="000606C1"/>
    <w:rsid w:val="00060A55"/>
    <w:rsid w:val="00062A4B"/>
    <w:rsid w:val="00067222"/>
    <w:rsid w:val="000737A7"/>
    <w:rsid w:val="0007465A"/>
    <w:rsid w:val="00077456"/>
    <w:rsid w:val="00077973"/>
    <w:rsid w:val="00077D04"/>
    <w:rsid w:val="00077F9E"/>
    <w:rsid w:val="00083391"/>
    <w:rsid w:val="00084582"/>
    <w:rsid w:val="00086027"/>
    <w:rsid w:val="000904D7"/>
    <w:rsid w:val="00090EF1"/>
    <w:rsid w:val="00091761"/>
    <w:rsid w:val="00092599"/>
    <w:rsid w:val="00096A08"/>
    <w:rsid w:val="00096A4B"/>
    <w:rsid w:val="000A0D7D"/>
    <w:rsid w:val="000A1292"/>
    <w:rsid w:val="000A1495"/>
    <w:rsid w:val="000A1BCF"/>
    <w:rsid w:val="000A1CFC"/>
    <w:rsid w:val="000A338E"/>
    <w:rsid w:val="000A3789"/>
    <w:rsid w:val="000A3D14"/>
    <w:rsid w:val="000A5AEF"/>
    <w:rsid w:val="000A6EA7"/>
    <w:rsid w:val="000A7EC1"/>
    <w:rsid w:val="000B105D"/>
    <w:rsid w:val="000B1F0E"/>
    <w:rsid w:val="000B272F"/>
    <w:rsid w:val="000B2836"/>
    <w:rsid w:val="000B43FA"/>
    <w:rsid w:val="000B51EC"/>
    <w:rsid w:val="000B5732"/>
    <w:rsid w:val="000B6FF8"/>
    <w:rsid w:val="000C00E8"/>
    <w:rsid w:val="000C1F59"/>
    <w:rsid w:val="000C22BC"/>
    <w:rsid w:val="000C2F45"/>
    <w:rsid w:val="000C32F1"/>
    <w:rsid w:val="000C45A5"/>
    <w:rsid w:val="000C68D0"/>
    <w:rsid w:val="000D2765"/>
    <w:rsid w:val="000D3285"/>
    <w:rsid w:val="000D58BE"/>
    <w:rsid w:val="000D7444"/>
    <w:rsid w:val="000E141A"/>
    <w:rsid w:val="000E5021"/>
    <w:rsid w:val="000E6A60"/>
    <w:rsid w:val="000E6D44"/>
    <w:rsid w:val="000E742A"/>
    <w:rsid w:val="000F136D"/>
    <w:rsid w:val="000F3708"/>
    <w:rsid w:val="000F4BE2"/>
    <w:rsid w:val="000F5457"/>
    <w:rsid w:val="000F5B81"/>
    <w:rsid w:val="000F6E41"/>
    <w:rsid w:val="000F7D21"/>
    <w:rsid w:val="001033D5"/>
    <w:rsid w:val="001072FC"/>
    <w:rsid w:val="00110328"/>
    <w:rsid w:val="001106D9"/>
    <w:rsid w:val="001125A2"/>
    <w:rsid w:val="001130BE"/>
    <w:rsid w:val="00114AFC"/>
    <w:rsid w:val="0011593C"/>
    <w:rsid w:val="001171AE"/>
    <w:rsid w:val="001215ED"/>
    <w:rsid w:val="0012371F"/>
    <w:rsid w:val="001250D6"/>
    <w:rsid w:val="0012537E"/>
    <w:rsid w:val="00126E20"/>
    <w:rsid w:val="00126E47"/>
    <w:rsid w:val="0012705F"/>
    <w:rsid w:val="0012782E"/>
    <w:rsid w:val="0013042D"/>
    <w:rsid w:val="00130913"/>
    <w:rsid w:val="00130C95"/>
    <w:rsid w:val="00130D3E"/>
    <w:rsid w:val="00131252"/>
    <w:rsid w:val="00131E19"/>
    <w:rsid w:val="00133266"/>
    <w:rsid w:val="001376F4"/>
    <w:rsid w:val="001403B3"/>
    <w:rsid w:val="00140B55"/>
    <w:rsid w:val="00140B8E"/>
    <w:rsid w:val="00145EAB"/>
    <w:rsid w:val="00146AE4"/>
    <w:rsid w:val="00152D1E"/>
    <w:rsid w:val="00153D95"/>
    <w:rsid w:val="00153FEB"/>
    <w:rsid w:val="00155C1F"/>
    <w:rsid w:val="001613D9"/>
    <w:rsid w:val="00162C7E"/>
    <w:rsid w:val="0016320B"/>
    <w:rsid w:val="001637D3"/>
    <w:rsid w:val="001637D6"/>
    <w:rsid w:val="001650FB"/>
    <w:rsid w:val="00166704"/>
    <w:rsid w:val="001670CB"/>
    <w:rsid w:val="00171FCB"/>
    <w:rsid w:val="00175494"/>
    <w:rsid w:val="00177778"/>
    <w:rsid w:val="0018212B"/>
    <w:rsid w:val="00182503"/>
    <w:rsid w:val="00182EA3"/>
    <w:rsid w:val="00184417"/>
    <w:rsid w:val="00184AA9"/>
    <w:rsid w:val="00184F06"/>
    <w:rsid w:val="00187556"/>
    <w:rsid w:val="001922E6"/>
    <w:rsid w:val="0019299E"/>
    <w:rsid w:val="00195286"/>
    <w:rsid w:val="001959B9"/>
    <w:rsid w:val="0019737F"/>
    <w:rsid w:val="001A3637"/>
    <w:rsid w:val="001A3644"/>
    <w:rsid w:val="001A4C79"/>
    <w:rsid w:val="001A645E"/>
    <w:rsid w:val="001B2C79"/>
    <w:rsid w:val="001B335B"/>
    <w:rsid w:val="001B5D93"/>
    <w:rsid w:val="001C01A4"/>
    <w:rsid w:val="001C3629"/>
    <w:rsid w:val="001C36C8"/>
    <w:rsid w:val="001C4EBF"/>
    <w:rsid w:val="001C522E"/>
    <w:rsid w:val="001C54D2"/>
    <w:rsid w:val="001C5CD5"/>
    <w:rsid w:val="001C7C31"/>
    <w:rsid w:val="001D155A"/>
    <w:rsid w:val="001D1A01"/>
    <w:rsid w:val="001D40AF"/>
    <w:rsid w:val="001D41DC"/>
    <w:rsid w:val="001D47D9"/>
    <w:rsid w:val="001D4982"/>
    <w:rsid w:val="001D6131"/>
    <w:rsid w:val="001D6C9E"/>
    <w:rsid w:val="001D74DC"/>
    <w:rsid w:val="001E05F7"/>
    <w:rsid w:val="001E0E0E"/>
    <w:rsid w:val="001E10C2"/>
    <w:rsid w:val="001E2FA2"/>
    <w:rsid w:val="001E33BE"/>
    <w:rsid w:val="001E3A78"/>
    <w:rsid w:val="001E5778"/>
    <w:rsid w:val="001E7820"/>
    <w:rsid w:val="001E7C7F"/>
    <w:rsid w:val="001F5604"/>
    <w:rsid w:val="001F6303"/>
    <w:rsid w:val="001F6667"/>
    <w:rsid w:val="001F7433"/>
    <w:rsid w:val="0020096D"/>
    <w:rsid w:val="0020201C"/>
    <w:rsid w:val="002061A0"/>
    <w:rsid w:val="0020730B"/>
    <w:rsid w:val="0021058F"/>
    <w:rsid w:val="002108BA"/>
    <w:rsid w:val="002109E2"/>
    <w:rsid w:val="002115FC"/>
    <w:rsid w:val="00211F41"/>
    <w:rsid w:val="0021305B"/>
    <w:rsid w:val="002147D0"/>
    <w:rsid w:val="00220D1D"/>
    <w:rsid w:val="00221813"/>
    <w:rsid w:val="0022215B"/>
    <w:rsid w:val="00222A02"/>
    <w:rsid w:val="00222D78"/>
    <w:rsid w:val="00224C6A"/>
    <w:rsid w:val="0023092C"/>
    <w:rsid w:val="0023227C"/>
    <w:rsid w:val="00232901"/>
    <w:rsid w:val="00233D1A"/>
    <w:rsid w:val="002342A4"/>
    <w:rsid w:val="0023468D"/>
    <w:rsid w:val="002366B2"/>
    <w:rsid w:val="00237079"/>
    <w:rsid w:val="00237A3E"/>
    <w:rsid w:val="00245E1D"/>
    <w:rsid w:val="00251ED4"/>
    <w:rsid w:val="002523E4"/>
    <w:rsid w:val="00252A12"/>
    <w:rsid w:val="00252C90"/>
    <w:rsid w:val="00253011"/>
    <w:rsid w:val="00253A4A"/>
    <w:rsid w:val="00255580"/>
    <w:rsid w:val="00257D31"/>
    <w:rsid w:val="00261028"/>
    <w:rsid w:val="00262EB0"/>
    <w:rsid w:val="00265868"/>
    <w:rsid w:val="00265CBF"/>
    <w:rsid w:val="00265DCE"/>
    <w:rsid w:val="00265F14"/>
    <w:rsid w:val="002679CE"/>
    <w:rsid w:val="00274FCC"/>
    <w:rsid w:val="0027635E"/>
    <w:rsid w:val="002764F6"/>
    <w:rsid w:val="002802A3"/>
    <w:rsid w:val="002815AC"/>
    <w:rsid w:val="0028169F"/>
    <w:rsid w:val="0028511C"/>
    <w:rsid w:val="002872F2"/>
    <w:rsid w:val="00287566"/>
    <w:rsid w:val="002924B8"/>
    <w:rsid w:val="002A0871"/>
    <w:rsid w:val="002A27C1"/>
    <w:rsid w:val="002A2F02"/>
    <w:rsid w:val="002A3616"/>
    <w:rsid w:val="002A45B3"/>
    <w:rsid w:val="002A5915"/>
    <w:rsid w:val="002A7705"/>
    <w:rsid w:val="002A7E49"/>
    <w:rsid w:val="002B0157"/>
    <w:rsid w:val="002B02E8"/>
    <w:rsid w:val="002B3841"/>
    <w:rsid w:val="002B7B65"/>
    <w:rsid w:val="002B7F78"/>
    <w:rsid w:val="002C0266"/>
    <w:rsid w:val="002C0780"/>
    <w:rsid w:val="002C0992"/>
    <w:rsid w:val="002C0E17"/>
    <w:rsid w:val="002C1631"/>
    <w:rsid w:val="002C1E5E"/>
    <w:rsid w:val="002C3DFC"/>
    <w:rsid w:val="002C5619"/>
    <w:rsid w:val="002C5958"/>
    <w:rsid w:val="002D0408"/>
    <w:rsid w:val="002D0D2E"/>
    <w:rsid w:val="002D5723"/>
    <w:rsid w:val="002E0EFA"/>
    <w:rsid w:val="002E1305"/>
    <w:rsid w:val="002E43E9"/>
    <w:rsid w:val="002E5128"/>
    <w:rsid w:val="002E5559"/>
    <w:rsid w:val="002F0F1B"/>
    <w:rsid w:val="002F41F1"/>
    <w:rsid w:val="002F492C"/>
    <w:rsid w:val="002F49A0"/>
    <w:rsid w:val="002F62A1"/>
    <w:rsid w:val="00301409"/>
    <w:rsid w:val="00301D67"/>
    <w:rsid w:val="00302B38"/>
    <w:rsid w:val="0030321C"/>
    <w:rsid w:val="00304810"/>
    <w:rsid w:val="003050B9"/>
    <w:rsid w:val="0030567C"/>
    <w:rsid w:val="00306ACC"/>
    <w:rsid w:val="0031070C"/>
    <w:rsid w:val="00310C77"/>
    <w:rsid w:val="0031336E"/>
    <w:rsid w:val="003156C8"/>
    <w:rsid w:val="00316EED"/>
    <w:rsid w:val="00317E1E"/>
    <w:rsid w:val="003217C6"/>
    <w:rsid w:val="00323166"/>
    <w:rsid w:val="00324F66"/>
    <w:rsid w:val="003269F3"/>
    <w:rsid w:val="003302FF"/>
    <w:rsid w:val="003327EE"/>
    <w:rsid w:val="00332BD6"/>
    <w:rsid w:val="00332F9A"/>
    <w:rsid w:val="00333185"/>
    <w:rsid w:val="00336839"/>
    <w:rsid w:val="00336D17"/>
    <w:rsid w:val="00345E1A"/>
    <w:rsid w:val="00345F2F"/>
    <w:rsid w:val="00346577"/>
    <w:rsid w:val="00350159"/>
    <w:rsid w:val="00350A4B"/>
    <w:rsid w:val="00352742"/>
    <w:rsid w:val="0035593B"/>
    <w:rsid w:val="00355CB7"/>
    <w:rsid w:val="00356179"/>
    <w:rsid w:val="0035761D"/>
    <w:rsid w:val="00360C3E"/>
    <w:rsid w:val="00360D23"/>
    <w:rsid w:val="00360E08"/>
    <w:rsid w:val="00360FE1"/>
    <w:rsid w:val="00362798"/>
    <w:rsid w:val="003627F1"/>
    <w:rsid w:val="00362C2A"/>
    <w:rsid w:val="00362EF3"/>
    <w:rsid w:val="00363F3C"/>
    <w:rsid w:val="0036511B"/>
    <w:rsid w:val="003670FA"/>
    <w:rsid w:val="0037132E"/>
    <w:rsid w:val="00371E1F"/>
    <w:rsid w:val="00371FE6"/>
    <w:rsid w:val="00373458"/>
    <w:rsid w:val="00373FC0"/>
    <w:rsid w:val="003740EC"/>
    <w:rsid w:val="003753B8"/>
    <w:rsid w:val="0037593C"/>
    <w:rsid w:val="00376F83"/>
    <w:rsid w:val="00377965"/>
    <w:rsid w:val="00380331"/>
    <w:rsid w:val="00380BD2"/>
    <w:rsid w:val="00380D54"/>
    <w:rsid w:val="00381065"/>
    <w:rsid w:val="00381A99"/>
    <w:rsid w:val="00381E18"/>
    <w:rsid w:val="00385911"/>
    <w:rsid w:val="003874DF"/>
    <w:rsid w:val="0039122F"/>
    <w:rsid w:val="0039297B"/>
    <w:rsid w:val="00393C34"/>
    <w:rsid w:val="003978D5"/>
    <w:rsid w:val="003A01B4"/>
    <w:rsid w:val="003A1844"/>
    <w:rsid w:val="003A50AA"/>
    <w:rsid w:val="003A5F0B"/>
    <w:rsid w:val="003A7D0C"/>
    <w:rsid w:val="003A7E92"/>
    <w:rsid w:val="003B0F10"/>
    <w:rsid w:val="003B3F77"/>
    <w:rsid w:val="003B64B2"/>
    <w:rsid w:val="003B77B0"/>
    <w:rsid w:val="003B77C2"/>
    <w:rsid w:val="003C0340"/>
    <w:rsid w:val="003C2748"/>
    <w:rsid w:val="003C6AC0"/>
    <w:rsid w:val="003D09A3"/>
    <w:rsid w:val="003D49D2"/>
    <w:rsid w:val="003D4F2A"/>
    <w:rsid w:val="003D55E0"/>
    <w:rsid w:val="003D5CB1"/>
    <w:rsid w:val="003D7F74"/>
    <w:rsid w:val="003E284E"/>
    <w:rsid w:val="003E3293"/>
    <w:rsid w:val="003E344C"/>
    <w:rsid w:val="003E3CED"/>
    <w:rsid w:val="003E4709"/>
    <w:rsid w:val="003E797E"/>
    <w:rsid w:val="003E7AEC"/>
    <w:rsid w:val="003F1627"/>
    <w:rsid w:val="003F1CC8"/>
    <w:rsid w:val="003F5A17"/>
    <w:rsid w:val="003F6B5C"/>
    <w:rsid w:val="003F7AC9"/>
    <w:rsid w:val="003F7D6F"/>
    <w:rsid w:val="003F7EAA"/>
    <w:rsid w:val="004014F2"/>
    <w:rsid w:val="004033B2"/>
    <w:rsid w:val="00404A5F"/>
    <w:rsid w:val="004050AD"/>
    <w:rsid w:val="004067AC"/>
    <w:rsid w:val="0040745F"/>
    <w:rsid w:val="00413E38"/>
    <w:rsid w:val="00414AAF"/>
    <w:rsid w:val="00414E21"/>
    <w:rsid w:val="00420364"/>
    <w:rsid w:val="00420D36"/>
    <w:rsid w:val="0042283B"/>
    <w:rsid w:val="00423C9F"/>
    <w:rsid w:val="0042408B"/>
    <w:rsid w:val="0042612E"/>
    <w:rsid w:val="0042648C"/>
    <w:rsid w:val="00426647"/>
    <w:rsid w:val="00426DA4"/>
    <w:rsid w:val="00427B35"/>
    <w:rsid w:val="00433961"/>
    <w:rsid w:val="00435332"/>
    <w:rsid w:val="004449C8"/>
    <w:rsid w:val="00446DC0"/>
    <w:rsid w:val="00447126"/>
    <w:rsid w:val="004502C6"/>
    <w:rsid w:val="00451DA5"/>
    <w:rsid w:val="004536A1"/>
    <w:rsid w:val="00455D64"/>
    <w:rsid w:val="00455EAE"/>
    <w:rsid w:val="004560B3"/>
    <w:rsid w:val="004576B4"/>
    <w:rsid w:val="00457C2B"/>
    <w:rsid w:val="00462F2D"/>
    <w:rsid w:val="00463EF8"/>
    <w:rsid w:val="00464B7F"/>
    <w:rsid w:val="00464D13"/>
    <w:rsid w:val="00464D58"/>
    <w:rsid w:val="00465FDC"/>
    <w:rsid w:val="00466011"/>
    <w:rsid w:val="004701EA"/>
    <w:rsid w:val="00471117"/>
    <w:rsid w:val="004723DC"/>
    <w:rsid w:val="00475173"/>
    <w:rsid w:val="0047612F"/>
    <w:rsid w:val="00484C15"/>
    <w:rsid w:val="00484CA0"/>
    <w:rsid w:val="00484DA9"/>
    <w:rsid w:val="004856E8"/>
    <w:rsid w:val="004874C7"/>
    <w:rsid w:val="00492A3E"/>
    <w:rsid w:val="004936E3"/>
    <w:rsid w:val="00495605"/>
    <w:rsid w:val="004A2064"/>
    <w:rsid w:val="004A2BE7"/>
    <w:rsid w:val="004A2C67"/>
    <w:rsid w:val="004A2CFC"/>
    <w:rsid w:val="004A2F6C"/>
    <w:rsid w:val="004A38B1"/>
    <w:rsid w:val="004A3975"/>
    <w:rsid w:val="004A4AC5"/>
    <w:rsid w:val="004A535A"/>
    <w:rsid w:val="004A5741"/>
    <w:rsid w:val="004B39A6"/>
    <w:rsid w:val="004B3BD0"/>
    <w:rsid w:val="004B3EFE"/>
    <w:rsid w:val="004B5BA1"/>
    <w:rsid w:val="004B7E1A"/>
    <w:rsid w:val="004C3515"/>
    <w:rsid w:val="004C4E08"/>
    <w:rsid w:val="004C4FEC"/>
    <w:rsid w:val="004D19E4"/>
    <w:rsid w:val="004D1E77"/>
    <w:rsid w:val="004D2597"/>
    <w:rsid w:val="004D3713"/>
    <w:rsid w:val="004D451E"/>
    <w:rsid w:val="004D7B21"/>
    <w:rsid w:val="004D7D28"/>
    <w:rsid w:val="004D7FC0"/>
    <w:rsid w:val="004E28E4"/>
    <w:rsid w:val="004E4A43"/>
    <w:rsid w:val="004E524C"/>
    <w:rsid w:val="004E54C9"/>
    <w:rsid w:val="004E6036"/>
    <w:rsid w:val="004E60B2"/>
    <w:rsid w:val="004E6A0D"/>
    <w:rsid w:val="004E6C9E"/>
    <w:rsid w:val="004E6D59"/>
    <w:rsid w:val="005001F0"/>
    <w:rsid w:val="00500B2D"/>
    <w:rsid w:val="005105FD"/>
    <w:rsid w:val="00510BDE"/>
    <w:rsid w:val="00512E13"/>
    <w:rsid w:val="0051443A"/>
    <w:rsid w:val="00514DB3"/>
    <w:rsid w:val="00514F45"/>
    <w:rsid w:val="00517EB3"/>
    <w:rsid w:val="005202B3"/>
    <w:rsid w:val="005206F0"/>
    <w:rsid w:val="00520B11"/>
    <w:rsid w:val="005220BE"/>
    <w:rsid w:val="005234BD"/>
    <w:rsid w:val="005242E1"/>
    <w:rsid w:val="00525006"/>
    <w:rsid w:val="00530788"/>
    <w:rsid w:val="00530ACE"/>
    <w:rsid w:val="00533612"/>
    <w:rsid w:val="005336F2"/>
    <w:rsid w:val="005361DA"/>
    <w:rsid w:val="00537FBF"/>
    <w:rsid w:val="0054211E"/>
    <w:rsid w:val="00542121"/>
    <w:rsid w:val="0054381F"/>
    <w:rsid w:val="005527AB"/>
    <w:rsid w:val="00552CED"/>
    <w:rsid w:val="00553FD9"/>
    <w:rsid w:val="005557F5"/>
    <w:rsid w:val="005606D7"/>
    <w:rsid w:val="005630FD"/>
    <w:rsid w:val="0056379B"/>
    <w:rsid w:val="005639D3"/>
    <w:rsid w:val="00563E89"/>
    <w:rsid w:val="00564212"/>
    <w:rsid w:val="00564828"/>
    <w:rsid w:val="005653DE"/>
    <w:rsid w:val="005659BD"/>
    <w:rsid w:val="00565E28"/>
    <w:rsid w:val="00572FD1"/>
    <w:rsid w:val="0057491D"/>
    <w:rsid w:val="00574E02"/>
    <w:rsid w:val="00574EC7"/>
    <w:rsid w:val="005772A3"/>
    <w:rsid w:val="005773F0"/>
    <w:rsid w:val="00580DCF"/>
    <w:rsid w:val="00580E1C"/>
    <w:rsid w:val="0058274E"/>
    <w:rsid w:val="0059008D"/>
    <w:rsid w:val="0059047D"/>
    <w:rsid w:val="00590D03"/>
    <w:rsid w:val="0059127F"/>
    <w:rsid w:val="00591D0D"/>
    <w:rsid w:val="005929C8"/>
    <w:rsid w:val="00593AA2"/>
    <w:rsid w:val="005952D1"/>
    <w:rsid w:val="00597B20"/>
    <w:rsid w:val="00597F6A"/>
    <w:rsid w:val="005A0C13"/>
    <w:rsid w:val="005A1CC3"/>
    <w:rsid w:val="005A3578"/>
    <w:rsid w:val="005A58ED"/>
    <w:rsid w:val="005B2915"/>
    <w:rsid w:val="005B2D50"/>
    <w:rsid w:val="005B2F8F"/>
    <w:rsid w:val="005B5B3C"/>
    <w:rsid w:val="005C10DA"/>
    <w:rsid w:val="005C3707"/>
    <w:rsid w:val="005C67A1"/>
    <w:rsid w:val="005C6BB6"/>
    <w:rsid w:val="005D2510"/>
    <w:rsid w:val="005D4164"/>
    <w:rsid w:val="005D6E79"/>
    <w:rsid w:val="005E274F"/>
    <w:rsid w:val="005E27EC"/>
    <w:rsid w:val="005E28E9"/>
    <w:rsid w:val="005E305B"/>
    <w:rsid w:val="005F05D0"/>
    <w:rsid w:val="005F1FF0"/>
    <w:rsid w:val="005F2960"/>
    <w:rsid w:val="005F32F2"/>
    <w:rsid w:val="005F4881"/>
    <w:rsid w:val="005F4987"/>
    <w:rsid w:val="005F4A2F"/>
    <w:rsid w:val="005F54C4"/>
    <w:rsid w:val="005F6296"/>
    <w:rsid w:val="005F6A66"/>
    <w:rsid w:val="00601C5B"/>
    <w:rsid w:val="00602D70"/>
    <w:rsid w:val="00604889"/>
    <w:rsid w:val="00605B3F"/>
    <w:rsid w:val="00605F8D"/>
    <w:rsid w:val="00606F05"/>
    <w:rsid w:val="006078EE"/>
    <w:rsid w:val="00610874"/>
    <w:rsid w:val="00611533"/>
    <w:rsid w:val="006124F1"/>
    <w:rsid w:val="00614220"/>
    <w:rsid w:val="00615BD0"/>
    <w:rsid w:val="0062037B"/>
    <w:rsid w:val="006229CD"/>
    <w:rsid w:val="00625468"/>
    <w:rsid w:val="00633180"/>
    <w:rsid w:val="00633585"/>
    <w:rsid w:val="00634CEE"/>
    <w:rsid w:val="0064316E"/>
    <w:rsid w:val="006459F3"/>
    <w:rsid w:val="00645E06"/>
    <w:rsid w:val="0064700B"/>
    <w:rsid w:val="0065070A"/>
    <w:rsid w:val="0065424B"/>
    <w:rsid w:val="00656E06"/>
    <w:rsid w:val="0065778C"/>
    <w:rsid w:val="00660CAF"/>
    <w:rsid w:val="006616F0"/>
    <w:rsid w:val="006618CD"/>
    <w:rsid w:val="00662762"/>
    <w:rsid w:val="006631E3"/>
    <w:rsid w:val="00664552"/>
    <w:rsid w:val="00664C43"/>
    <w:rsid w:val="006779D3"/>
    <w:rsid w:val="00680D25"/>
    <w:rsid w:val="00682066"/>
    <w:rsid w:val="00684F32"/>
    <w:rsid w:val="0068529B"/>
    <w:rsid w:val="0068615A"/>
    <w:rsid w:val="00691865"/>
    <w:rsid w:val="006919BD"/>
    <w:rsid w:val="006A342C"/>
    <w:rsid w:val="006A6828"/>
    <w:rsid w:val="006A6BC0"/>
    <w:rsid w:val="006A7516"/>
    <w:rsid w:val="006B2FE2"/>
    <w:rsid w:val="006B39CF"/>
    <w:rsid w:val="006B67DD"/>
    <w:rsid w:val="006B7C95"/>
    <w:rsid w:val="006C0E18"/>
    <w:rsid w:val="006C5843"/>
    <w:rsid w:val="006C797E"/>
    <w:rsid w:val="006D2665"/>
    <w:rsid w:val="006D29BD"/>
    <w:rsid w:val="006D37F5"/>
    <w:rsid w:val="006D40FE"/>
    <w:rsid w:val="006D6C39"/>
    <w:rsid w:val="006D7945"/>
    <w:rsid w:val="006E0563"/>
    <w:rsid w:val="006E0BB5"/>
    <w:rsid w:val="006E2A45"/>
    <w:rsid w:val="006E3898"/>
    <w:rsid w:val="006E51A1"/>
    <w:rsid w:val="006E5B98"/>
    <w:rsid w:val="006E6291"/>
    <w:rsid w:val="006F0139"/>
    <w:rsid w:val="006F0F1A"/>
    <w:rsid w:val="006F45AF"/>
    <w:rsid w:val="006F5360"/>
    <w:rsid w:val="00700171"/>
    <w:rsid w:val="0070117F"/>
    <w:rsid w:val="007027C0"/>
    <w:rsid w:val="00705085"/>
    <w:rsid w:val="007057D0"/>
    <w:rsid w:val="00705811"/>
    <w:rsid w:val="007073F8"/>
    <w:rsid w:val="007076AD"/>
    <w:rsid w:val="00707CF4"/>
    <w:rsid w:val="00712DBF"/>
    <w:rsid w:val="00712DFF"/>
    <w:rsid w:val="00713ED1"/>
    <w:rsid w:val="00714593"/>
    <w:rsid w:val="00717EDF"/>
    <w:rsid w:val="00721B29"/>
    <w:rsid w:val="00722BE3"/>
    <w:rsid w:val="00723CC8"/>
    <w:rsid w:val="00726D68"/>
    <w:rsid w:val="007306D6"/>
    <w:rsid w:val="007329D4"/>
    <w:rsid w:val="00733C91"/>
    <w:rsid w:val="00740454"/>
    <w:rsid w:val="00741513"/>
    <w:rsid w:val="00744EB7"/>
    <w:rsid w:val="00745C1E"/>
    <w:rsid w:val="00746C96"/>
    <w:rsid w:val="00747575"/>
    <w:rsid w:val="00750813"/>
    <w:rsid w:val="00752D2A"/>
    <w:rsid w:val="00756275"/>
    <w:rsid w:val="007569A1"/>
    <w:rsid w:val="00757778"/>
    <w:rsid w:val="00761BDF"/>
    <w:rsid w:val="00762518"/>
    <w:rsid w:val="00763774"/>
    <w:rsid w:val="0077256B"/>
    <w:rsid w:val="00772689"/>
    <w:rsid w:val="00773D0E"/>
    <w:rsid w:val="00774065"/>
    <w:rsid w:val="007743EB"/>
    <w:rsid w:val="007747C8"/>
    <w:rsid w:val="00776632"/>
    <w:rsid w:val="00777A3F"/>
    <w:rsid w:val="00781699"/>
    <w:rsid w:val="00782DCA"/>
    <w:rsid w:val="00783732"/>
    <w:rsid w:val="007842CF"/>
    <w:rsid w:val="00786D3F"/>
    <w:rsid w:val="007879A3"/>
    <w:rsid w:val="00787BBC"/>
    <w:rsid w:val="00791082"/>
    <w:rsid w:val="0079173E"/>
    <w:rsid w:val="007917EC"/>
    <w:rsid w:val="00795C31"/>
    <w:rsid w:val="0079679A"/>
    <w:rsid w:val="007970F1"/>
    <w:rsid w:val="00797708"/>
    <w:rsid w:val="00797873"/>
    <w:rsid w:val="007A00AE"/>
    <w:rsid w:val="007A01A6"/>
    <w:rsid w:val="007A097D"/>
    <w:rsid w:val="007A0F92"/>
    <w:rsid w:val="007A6B5D"/>
    <w:rsid w:val="007B2286"/>
    <w:rsid w:val="007B27D7"/>
    <w:rsid w:val="007B315B"/>
    <w:rsid w:val="007B3AE7"/>
    <w:rsid w:val="007C1191"/>
    <w:rsid w:val="007C2B5A"/>
    <w:rsid w:val="007C322D"/>
    <w:rsid w:val="007C354D"/>
    <w:rsid w:val="007C564A"/>
    <w:rsid w:val="007C6311"/>
    <w:rsid w:val="007C63A2"/>
    <w:rsid w:val="007C70DC"/>
    <w:rsid w:val="007D26B2"/>
    <w:rsid w:val="007D507D"/>
    <w:rsid w:val="007D6623"/>
    <w:rsid w:val="007D671D"/>
    <w:rsid w:val="007E0EC5"/>
    <w:rsid w:val="007E1086"/>
    <w:rsid w:val="007E2D68"/>
    <w:rsid w:val="007E67C4"/>
    <w:rsid w:val="007E69F1"/>
    <w:rsid w:val="007E6FD9"/>
    <w:rsid w:val="007E7E1B"/>
    <w:rsid w:val="007F11D5"/>
    <w:rsid w:val="007F3AFC"/>
    <w:rsid w:val="007F62C2"/>
    <w:rsid w:val="007F695A"/>
    <w:rsid w:val="00803489"/>
    <w:rsid w:val="00803959"/>
    <w:rsid w:val="00803D33"/>
    <w:rsid w:val="00811820"/>
    <w:rsid w:val="00811FFE"/>
    <w:rsid w:val="0081379D"/>
    <w:rsid w:val="008166C4"/>
    <w:rsid w:val="00816A94"/>
    <w:rsid w:val="00820DB9"/>
    <w:rsid w:val="00822A5C"/>
    <w:rsid w:val="00824A48"/>
    <w:rsid w:val="00826047"/>
    <w:rsid w:val="008304CE"/>
    <w:rsid w:val="00832211"/>
    <w:rsid w:val="00832F39"/>
    <w:rsid w:val="0083734C"/>
    <w:rsid w:val="00837463"/>
    <w:rsid w:val="00837478"/>
    <w:rsid w:val="00840E99"/>
    <w:rsid w:val="00842CA6"/>
    <w:rsid w:val="00843050"/>
    <w:rsid w:val="0084351A"/>
    <w:rsid w:val="00844B64"/>
    <w:rsid w:val="00846382"/>
    <w:rsid w:val="0084709A"/>
    <w:rsid w:val="00853315"/>
    <w:rsid w:val="0085396B"/>
    <w:rsid w:val="00864EE5"/>
    <w:rsid w:val="008655C4"/>
    <w:rsid w:val="00865FE8"/>
    <w:rsid w:val="00870F45"/>
    <w:rsid w:val="00873004"/>
    <w:rsid w:val="008743B5"/>
    <w:rsid w:val="00875E60"/>
    <w:rsid w:val="00877851"/>
    <w:rsid w:val="0088029C"/>
    <w:rsid w:val="00880412"/>
    <w:rsid w:val="0088054D"/>
    <w:rsid w:val="008821E5"/>
    <w:rsid w:val="00884BB1"/>
    <w:rsid w:val="00885DA9"/>
    <w:rsid w:val="00894BA4"/>
    <w:rsid w:val="00894CC8"/>
    <w:rsid w:val="00896CDE"/>
    <w:rsid w:val="008A2227"/>
    <w:rsid w:val="008A3A42"/>
    <w:rsid w:val="008A5151"/>
    <w:rsid w:val="008A53F9"/>
    <w:rsid w:val="008A5783"/>
    <w:rsid w:val="008A6CE9"/>
    <w:rsid w:val="008B1737"/>
    <w:rsid w:val="008B1C33"/>
    <w:rsid w:val="008B1E11"/>
    <w:rsid w:val="008B3C50"/>
    <w:rsid w:val="008B403F"/>
    <w:rsid w:val="008B425F"/>
    <w:rsid w:val="008B6B32"/>
    <w:rsid w:val="008B6EB7"/>
    <w:rsid w:val="008C1A34"/>
    <w:rsid w:val="008C1F2D"/>
    <w:rsid w:val="008C5FDB"/>
    <w:rsid w:val="008D0076"/>
    <w:rsid w:val="008D0715"/>
    <w:rsid w:val="008D2C42"/>
    <w:rsid w:val="008D4879"/>
    <w:rsid w:val="008D5034"/>
    <w:rsid w:val="008E0D64"/>
    <w:rsid w:val="008E24DF"/>
    <w:rsid w:val="008E3879"/>
    <w:rsid w:val="008E4CF2"/>
    <w:rsid w:val="008E636B"/>
    <w:rsid w:val="008E7898"/>
    <w:rsid w:val="008E7BAF"/>
    <w:rsid w:val="008F158B"/>
    <w:rsid w:val="008F1D96"/>
    <w:rsid w:val="008F3F0D"/>
    <w:rsid w:val="008F473F"/>
    <w:rsid w:val="0090354A"/>
    <w:rsid w:val="009036D9"/>
    <w:rsid w:val="00904759"/>
    <w:rsid w:val="0090644F"/>
    <w:rsid w:val="00906C23"/>
    <w:rsid w:val="00906D58"/>
    <w:rsid w:val="00907BE2"/>
    <w:rsid w:val="00910186"/>
    <w:rsid w:val="009116BE"/>
    <w:rsid w:val="00912074"/>
    <w:rsid w:val="009129E0"/>
    <w:rsid w:val="00914400"/>
    <w:rsid w:val="0091484C"/>
    <w:rsid w:val="00914C34"/>
    <w:rsid w:val="0091689A"/>
    <w:rsid w:val="0091757C"/>
    <w:rsid w:val="009200A6"/>
    <w:rsid w:val="00922EAE"/>
    <w:rsid w:val="00925E6F"/>
    <w:rsid w:val="00927128"/>
    <w:rsid w:val="009271AB"/>
    <w:rsid w:val="00927C81"/>
    <w:rsid w:val="00930625"/>
    <w:rsid w:val="00931222"/>
    <w:rsid w:val="00931E39"/>
    <w:rsid w:val="0093769A"/>
    <w:rsid w:val="00937BAC"/>
    <w:rsid w:val="009402B1"/>
    <w:rsid w:val="00941109"/>
    <w:rsid w:val="0094451D"/>
    <w:rsid w:val="00947910"/>
    <w:rsid w:val="0095101C"/>
    <w:rsid w:val="009515F7"/>
    <w:rsid w:val="00951786"/>
    <w:rsid w:val="00952361"/>
    <w:rsid w:val="00953C26"/>
    <w:rsid w:val="00955E3C"/>
    <w:rsid w:val="009571A3"/>
    <w:rsid w:val="009603C0"/>
    <w:rsid w:val="00960E72"/>
    <w:rsid w:val="00962096"/>
    <w:rsid w:val="009624BC"/>
    <w:rsid w:val="00972F29"/>
    <w:rsid w:val="009731D9"/>
    <w:rsid w:val="009767F4"/>
    <w:rsid w:val="00984765"/>
    <w:rsid w:val="00984A01"/>
    <w:rsid w:val="00987E35"/>
    <w:rsid w:val="00990C55"/>
    <w:rsid w:val="00991485"/>
    <w:rsid w:val="009919A8"/>
    <w:rsid w:val="00993560"/>
    <w:rsid w:val="009A0C70"/>
    <w:rsid w:val="009B0BA8"/>
    <w:rsid w:val="009B2870"/>
    <w:rsid w:val="009B454C"/>
    <w:rsid w:val="009C31EF"/>
    <w:rsid w:val="009C49FE"/>
    <w:rsid w:val="009C5221"/>
    <w:rsid w:val="009D1F94"/>
    <w:rsid w:val="009D4461"/>
    <w:rsid w:val="009E011C"/>
    <w:rsid w:val="009E09E1"/>
    <w:rsid w:val="009E3F75"/>
    <w:rsid w:val="009E6010"/>
    <w:rsid w:val="009E6767"/>
    <w:rsid w:val="009F31FA"/>
    <w:rsid w:val="009F4262"/>
    <w:rsid w:val="00A00EF5"/>
    <w:rsid w:val="00A059C7"/>
    <w:rsid w:val="00A07608"/>
    <w:rsid w:val="00A078FA"/>
    <w:rsid w:val="00A07CE6"/>
    <w:rsid w:val="00A128DF"/>
    <w:rsid w:val="00A13AFA"/>
    <w:rsid w:val="00A14D99"/>
    <w:rsid w:val="00A15460"/>
    <w:rsid w:val="00A1610A"/>
    <w:rsid w:val="00A16576"/>
    <w:rsid w:val="00A20412"/>
    <w:rsid w:val="00A206D1"/>
    <w:rsid w:val="00A238D9"/>
    <w:rsid w:val="00A248A4"/>
    <w:rsid w:val="00A2569F"/>
    <w:rsid w:val="00A26572"/>
    <w:rsid w:val="00A318EC"/>
    <w:rsid w:val="00A34879"/>
    <w:rsid w:val="00A357EE"/>
    <w:rsid w:val="00A418C5"/>
    <w:rsid w:val="00A44BCE"/>
    <w:rsid w:val="00A468AC"/>
    <w:rsid w:val="00A472A1"/>
    <w:rsid w:val="00A47719"/>
    <w:rsid w:val="00A501E2"/>
    <w:rsid w:val="00A508CB"/>
    <w:rsid w:val="00A5161D"/>
    <w:rsid w:val="00A538BE"/>
    <w:rsid w:val="00A54050"/>
    <w:rsid w:val="00A55C3D"/>
    <w:rsid w:val="00A576A9"/>
    <w:rsid w:val="00A57CB7"/>
    <w:rsid w:val="00A606E1"/>
    <w:rsid w:val="00A62C6C"/>
    <w:rsid w:val="00A66E68"/>
    <w:rsid w:val="00A66E78"/>
    <w:rsid w:val="00A67910"/>
    <w:rsid w:val="00A70D57"/>
    <w:rsid w:val="00A70F3E"/>
    <w:rsid w:val="00A71663"/>
    <w:rsid w:val="00A75500"/>
    <w:rsid w:val="00A759F8"/>
    <w:rsid w:val="00A804C1"/>
    <w:rsid w:val="00A829C4"/>
    <w:rsid w:val="00A8316E"/>
    <w:rsid w:val="00A839F3"/>
    <w:rsid w:val="00A84307"/>
    <w:rsid w:val="00A872FA"/>
    <w:rsid w:val="00A90D12"/>
    <w:rsid w:val="00A92B2D"/>
    <w:rsid w:val="00A93E4A"/>
    <w:rsid w:val="00A96AD1"/>
    <w:rsid w:val="00AA137C"/>
    <w:rsid w:val="00AA145D"/>
    <w:rsid w:val="00AB1791"/>
    <w:rsid w:val="00AB1ACF"/>
    <w:rsid w:val="00AB2062"/>
    <w:rsid w:val="00AB2D1A"/>
    <w:rsid w:val="00AB32CE"/>
    <w:rsid w:val="00AB401C"/>
    <w:rsid w:val="00AB4645"/>
    <w:rsid w:val="00AB46DA"/>
    <w:rsid w:val="00AB76BE"/>
    <w:rsid w:val="00AB7CB2"/>
    <w:rsid w:val="00AC0403"/>
    <w:rsid w:val="00AC0C03"/>
    <w:rsid w:val="00AC143C"/>
    <w:rsid w:val="00AC2662"/>
    <w:rsid w:val="00AC2857"/>
    <w:rsid w:val="00AC376C"/>
    <w:rsid w:val="00AC4824"/>
    <w:rsid w:val="00AC5318"/>
    <w:rsid w:val="00AD0CC2"/>
    <w:rsid w:val="00AD158A"/>
    <w:rsid w:val="00AD3334"/>
    <w:rsid w:val="00AD37B5"/>
    <w:rsid w:val="00AD5D21"/>
    <w:rsid w:val="00AE1392"/>
    <w:rsid w:val="00AE3B79"/>
    <w:rsid w:val="00AE3C31"/>
    <w:rsid w:val="00AE5FEE"/>
    <w:rsid w:val="00AE6443"/>
    <w:rsid w:val="00AE7216"/>
    <w:rsid w:val="00AE7AD8"/>
    <w:rsid w:val="00AF1D10"/>
    <w:rsid w:val="00AF2A04"/>
    <w:rsid w:val="00AF39D1"/>
    <w:rsid w:val="00B00FA8"/>
    <w:rsid w:val="00B01951"/>
    <w:rsid w:val="00B064D4"/>
    <w:rsid w:val="00B10B71"/>
    <w:rsid w:val="00B1189C"/>
    <w:rsid w:val="00B123EC"/>
    <w:rsid w:val="00B142B0"/>
    <w:rsid w:val="00B15BDF"/>
    <w:rsid w:val="00B16EE6"/>
    <w:rsid w:val="00B16FD1"/>
    <w:rsid w:val="00B17469"/>
    <w:rsid w:val="00B20519"/>
    <w:rsid w:val="00B2517B"/>
    <w:rsid w:val="00B25854"/>
    <w:rsid w:val="00B2640D"/>
    <w:rsid w:val="00B267C2"/>
    <w:rsid w:val="00B27678"/>
    <w:rsid w:val="00B33102"/>
    <w:rsid w:val="00B332CF"/>
    <w:rsid w:val="00B337DB"/>
    <w:rsid w:val="00B40017"/>
    <w:rsid w:val="00B45F86"/>
    <w:rsid w:val="00B51296"/>
    <w:rsid w:val="00B617A2"/>
    <w:rsid w:val="00B61A73"/>
    <w:rsid w:val="00B61FD4"/>
    <w:rsid w:val="00B627BE"/>
    <w:rsid w:val="00B634D0"/>
    <w:rsid w:val="00B63C78"/>
    <w:rsid w:val="00B659AD"/>
    <w:rsid w:val="00B70027"/>
    <w:rsid w:val="00B7003F"/>
    <w:rsid w:val="00B703F1"/>
    <w:rsid w:val="00B76278"/>
    <w:rsid w:val="00B778AA"/>
    <w:rsid w:val="00B802C1"/>
    <w:rsid w:val="00B8269B"/>
    <w:rsid w:val="00B83588"/>
    <w:rsid w:val="00B93964"/>
    <w:rsid w:val="00B93E94"/>
    <w:rsid w:val="00B95240"/>
    <w:rsid w:val="00B96EC9"/>
    <w:rsid w:val="00B9731F"/>
    <w:rsid w:val="00BA0090"/>
    <w:rsid w:val="00BA128E"/>
    <w:rsid w:val="00BA2822"/>
    <w:rsid w:val="00BA4010"/>
    <w:rsid w:val="00BA4058"/>
    <w:rsid w:val="00BA7D67"/>
    <w:rsid w:val="00BB0E26"/>
    <w:rsid w:val="00BB1336"/>
    <w:rsid w:val="00BB2890"/>
    <w:rsid w:val="00BB2C46"/>
    <w:rsid w:val="00BB3350"/>
    <w:rsid w:val="00BB4AE9"/>
    <w:rsid w:val="00BB54F6"/>
    <w:rsid w:val="00BC15C3"/>
    <w:rsid w:val="00BC1E16"/>
    <w:rsid w:val="00BC256C"/>
    <w:rsid w:val="00BC5464"/>
    <w:rsid w:val="00BC60D3"/>
    <w:rsid w:val="00BD0A88"/>
    <w:rsid w:val="00BD2407"/>
    <w:rsid w:val="00BD25AD"/>
    <w:rsid w:val="00BD28B8"/>
    <w:rsid w:val="00BD322B"/>
    <w:rsid w:val="00BD5E02"/>
    <w:rsid w:val="00BD6FE3"/>
    <w:rsid w:val="00BE0741"/>
    <w:rsid w:val="00BE0B09"/>
    <w:rsid w:val="00BE14F7"/>
    <w:rsid w:val="00BE2C52"/>
    <w:rsid w:val="00BE5502"/>
    <w:rsid w:val="00BE6C4B"/>
    <w:rsid w:val="00BE6C58"/>
    <w:rsid w:val="00BF030E"/>
    <w:rsid w:val="00BF0AD3"/>
    <w:rsid w:val="00BF2702"/>
    <w:rsid w:val="00BF4411"/>
    <w:rsid w:val="00BF443D"/>
    <w:rsid w:val="00BF501C"/>
    <w:rsid w:val="00BF734A"/>
    <w:rsid w:val="00C04158"/>
    <w:rsid w:val="00C04A57"/>
    <w:rsid w:val="00C04E05"/>
    <w:rsid w:val="00C057FC"/>
    <w:rsid w:val="00C06709"/>
    <w:rsid w:val="00C0727A"/>
    <w:rsid w:val="00C0761A"/>
    <w:rsid w:val="00C10039"/>
    <w:rsid w:val="00C108B4"/>
    <w:rsid w:val="00C11380"/>
    <w:rsid w:val="00C12DDC"/>
    <w:rsid w:val="00C13AFD"/>
    <w:rsid w:val="00C14F58"/>
    <w:rsid w:val="00C15CC0"/>
    <w:rsid w:val="00C16010"/>
    <w:rsid w:val="00C17295"/>
    <w:rsid w:val="00C208EB"/>
    <w:rsid w:val="00C24E8B"/>
    <w:rsid w:val="00C25B92"/>
    <w:rsid w:val="00C26E96"/>
    <w:rsid w:val="00C27803"/>
    <w:rsid w:val="00C30B1B"/>
    <w:rsid w:val="00C331DC"/>
    <w:rsid w:val="00C34108"/>
    <w:rsid w:val="00C364D7"/>
    <w:rsid w:val="00C4055E"/>
    <w:rsid w:val="00C4298B"/>
    <w:rsid w:val="00C4382E"/>
    <w:rsid w:val="00C44CE8"/>
    <w:rsid w:val="00C45523"/>
    <w:rsid w:val="00C4762E"/>
    <w:rsid w:val="00C51930"/>
    <w:rsid w:val="00C51956"/>
    <w:rsid w:val="00C51C6C"/>
    <w:rsid w:val="00C53670"/>
    <w:rsid w:val="00C5431E"/>
    <w:rsid w:val="00C6092E"/>
    <w:rsid w:val="00C619D8"/>
    <w:rsid w:val="00C634A7"/>
    <w:rsid w:val="00C654A6"/>
    <w:rsid w:val="00C72153"/>
    <w:rsid w:val="00C72930"/>
    <w:rsid w:val="00C7298F"/>
    <w:rsid w:val="00C743CF"/>
    <w:rsid w:val="00C765C6"/>
    <w:rsid w:val="00C76869"/>
    <w:rsid w:val="00C83C7C"/>
    <w:rsid w:val="00C84469"/>
    <w:rsid w:val="00C901AE"/>
    <w:rsid w:val="00C90D7F"/>
    <w:rsid w:val="00C90DC5"/>
    <w:rsid w:val="00C90F4F"/>
    <w:rsid w:val="00C937CC"/>
    <w:rsid w:val="00C949E1"/>
    <w:rsid w:val="00C95024"/>
    <w:rsid w:val="00C95D56"/>
    <w:rsid w:val="00C9728D"/>
    <w:rsid w:val="00C97906"/>
    <w:rsid w:val="00C97EDE"/>
    <w:rsid w:val="00CA3203"/>
    <w:rsid w:val="00CA3AD2"/>
    <w:rsid w:val="00CA6C2B"/>
    <w:rsid w:val="00CA757F"/>
    <w:rsid w:val="00CA7704"/>
    <w:rsid w:val="00CB0988"/>
    <w:rsid w:val="00CB38AB"/>
    <w:rsid w:val="00CB4701"/>
    <w:rsid w:val="00CB4E49"/>
    <w:rsid w:val="00CB5B81"/>
    <w:rsid w:val="00CC2024"/>
    <w:rsid w:val="00CC3048"/>
    <w:rsid w:val="00CC6C37"/>
    <w:rsid w:val="00CC70A0"/>
    <w:rsid w:val="00CC77C3"/>
    <w:rsid w:val="00CD030A"/>
    <w:rsid w:val="00CD27FF"/>
    <w:rsid w:val="00CD4978"/>
    <w:rsid w:val="00CD49CA"/>
    <w:rsid w:val="00CD58A1"/>
    <w:rsid w:val="00CD71B5"/>
    <w:rsid w:val="00CE24D7"/>
    <w:rsid w:val="00CE2FB8"/>
    <w:rsid w:val="00CE3EAC"/>
    <w:rsid w:val="00CE4728"/>
    <w:rsid w:val="00CE488C"/>
    <w:rsid w:val="00CE53D6"/>
    <w:rsid w:val="00CE6E0D"/>
    <w:rsid w:val="00CF1C76"/>
    <w:rsid w:val="00CF6D33"/>
    <w:rsid w:val="00CF7FB6"/>
    <w:rsid w:val="00D01945"/>
    <w:rsid w:val="00D05C06"/>
    <w:rsid w:val="00D0618B"/>
    <w:rsid w:val="00D06EAC"/>
    <w:rsid w:val="00D06EF2"/>
    <w:rsid w:val="00D10127"/>
    <w:rsid w:val="00D112E4"/>
    <w:rsid w:val="00D11953"/>
    <w:rsid w:val="00D13CF3"/>
    <w:rsid w:val="00D14B5F"/>
    <w:rsid w:val="00D207E9"/>
    <w:rsid w:val="00D21BB5"/>
    <w:rsid w:val="00D22540"/>
    <w:rsid w:val="00D22F85"/>
    <w:rsid w:val="00D2595E"/>
    <w:rsid w:val="00D265B8"/>
    <w:rsid w:val="00D26A8C"/>
    <w:rsid w:val="00D32AED"/>
    <w:rsid w:val="00D3379F"/>
    <w:rsid w:val="00D33AC3"/>
    <w:rsid w:val="00D34146"/>
    <w:rsid w:val="00D37747"/>
    <w:rsid w:val="00D40E04"/>
    <w:rsid w:val="00D41A5D"/>
    <w:rsid w:val="00D441DC"/>
    <w:rsid w:val="00D44CA2"/>
    <w:rsid w:val="00D45D91"/>
    <w:rsid w:val="00D461D1"/>
    <w:rsid w:val="00D461F4"/>
    <w:rsid w:val="00D467A3"/>
    <w:rsid w:val="00D47A2C"/>
    <w:rsid w:val="00D504FF"/>
    <w:rsid w:val="00D51615"/>
    <w:rsid w:val="00D51930"/>
    <w:rsid w:val="00D52E43"/>
    <w:rsid w:val="00D54C2F"/>
    <w:rsid w:val="00D55FC2"/>
    <w:rsid w:val="00D609BC"/>
    <w:rsid w:val="00D6233F"/>
    <w:rsid w:val="00D64253"/>
    <w:rsid w:val="00D645E5"/>
    <w:rsid w:val="00D65107"/>
    <w:rsid w:val="00D65858"/>
    <w:rsid w:val="00D6616A"/>
    <w:rsid w:val="00D662B6"/>
    <w:rsid w:val="00D70076"/>
    <w:rsid w:val="00D730D1"/>
    <w:rsid w:val="00D7366F"/>
    <w:rsid w:val="00D73F3A"/>
    <w:rsid w:val="00D74616"/>
    <w:rsid w:val="00D840B1"/>
    <w:rsid w:val="00D87075"/>
    <w:rsid w:val="00D8730C"/>
    <w:rsid w:val="00D90C9C"/>
    <w:rsid w:val="00D9132F"/>
    <w:rsid w:val="00D9140E"/>
    <w:rsid w:val="00D91B99"/>
    <w:rsid w:val="00D93A62"/>
    <w:rsid w:val="00D95963"/>
    <w:rsid w:val="00D95EB3"/>
    <w:rsid w:val="00D97AD8"/>
    <w:rsid w:val="00DA03BA"/>
    <w:rsid w:val="00DA1F70"/>
    <w:rsid w:val="00DA260A"/>
    <w:rsid w:val="00DA4FEB"/>
    <w:rsid w:val="00DB138C"/>
    <w:rsid w:val="00DB1814"/>
    <w:rsid w:val="00DB2FFF"/>
    <w:rsid w:val="00DB3DD9"/>
    <w:rsid w:val="00DB4901"/>
    <w:rsid w:val="00DB5118"/>
    <w:rsid w:val="00DB548F"/>
    <w:rsid w:val="00DC0963"/>
    <w:rsid w:val="00DC1DBF"/>
    <w:rsid w:val="00DC2CA1"/>
    <w:rsid w:val="00DC2F36"/>
    <w:rsid w:val="00DC35E0"/>
    <w:rsid w:val="00DC371E"/>
    <w:rsid w:val="00DC5D4A"/>
    <w:rsid w:val="00DD4785"/>
    <w:rsid w:val="00DD759E"/>
    <w:rsid w:val="00DE2274"/>
    <w:rsid w:val="00DE38C3"/>
    <w:rsid w:val="00DE42A4"/>
    <w:rsid w:val="00DE5115"/>
    <w:rsid w:val="00DF352C"/>
    <w:rsid w:val="00DF4323"/>
    <w:rsid w:val="00DF4D96"/>
    <w:rsid w:val="00DF6AD7"/>
    <w:rsid w:val="00DF76BF"/>
    <w:rsid w:val="00E00234"/>
    <w:rsid w:val="00E007FA"/>
    <w:rsid w:val="00E026A4"/>
    <w:rsid w:val="00E03585"/>
    <w:rsid w:val="00E0503A"/>
    <w:rsid w:val="00E061CE"/>
    <w:rsid w:val="00E10B80"/>
    <w:rsid w:val="00E117B1"/>
    <w:rsid w:val="00E11978"/>
    <w:rsid w:val="00E11AAC"/>
    <w:rsid w:val="00E12402"/>
    <w:rsid w:val="00E12B3D"/>
    <w:rsid w:val="00E12C12"/>
    <w:rsid w:val="00E12CF8"/>
    <w:rsid w:val="00E13B26"/>
    <w:rsid w:val="00E14CC7"/>
    <w:rsid w:val="00E15A42"/>
    <w:rsid w:val="00E15E32"/>
    <w:rsid w:val="00E177F6"/>
    <w:rsid w:val="00E20299"/>
    <w:rsid w:val="00E20AB3"/>
    <w:rsid w:val="00E21583"/>
    <w:rsid w:val="00E23C35"/>
    <w:rsid w:val="00E245D7"/>
    <w:rsid w:val="00E249BB"/>
    <w:rsid w:val="00E27934"/>
    <w:rsid w:val="00E307BB"/>
    <w:rsid w:val="00E31932"/>
    <w:rsid w:val="00E31D8E"/>
    <w:rsid w:val="00E32DAF"/>
    <w:rsid w:val="00E34F69"/>
    <w:rsid w:val="00E35044"/>
    <w:rsid w:val="00E36C48"/>
    <w:rsid w:val="00E36E2E"/>
    <w:rsid w:val="00E40F1B"/>
    <w:rsid w:val="00E42FFC"/>
    <w:rsid w:val="00E43C5B"/>
    <w:rsid w:val="00E45C26"/>
    <w:rsid w:val="00E50617"/>
    <w:rsid w:val="00E532ED"/>
    <w:rsid w:val="00E53856"/>
    <w:rsid w:val="00E54E5C"/>
    <w:rsid w:val="00E55573"/>
    <w:rsid w:val="00E5581B"/>
    <w:rsid w:val="00E558B2"/>
    <w:rsid w:val="00E55F44"/>
    <w:rsid w:val="00E57D1E"/>
    <w:rsid w:val="00E57F5E"/>
    <w:rsid w:val="00E642D2"/>
    <w:rsid w:val="00E6504B"/>
    <w:rsid w:val="00E670B6"/>
    <w:rsid w:val="00E708AB"/>
    <w:rsid w:val="00E70B97"/>
    <w:rsid w:val="00E71112"/>
    <w:rsid w:val="00E725C7"/>
    <w:rsid w:val="00E8040B"/>
    <w:rsid w:val="00E8097D"/>
    <w:rsid w:val="00E855A3"/>
    <w:rsid w:val="00E85EAB"/>
    <w:rsid w:val="00E870C9"/>
    <w:rsid w:val="00E903EE"/>
    <w:rsid w:val="00E90C55"/>
    <w:rsid w:val="00E92C4A"/>
    <w:rsid w:val="00E930EE"/>
    <w:rsid w:val="00EA057E"/>
    <w:rsid w:val="00EA21A3"/>
    <w:rsid w:val="00EA47A9"/>
    <w:rsid w:val="00EA761B"/>
    <w:rsid w:val="00EB0957"/>
    <w:rsid w:val="00EB154A"/>
    <w:rsid w:val="00EB1BF7"/>
    <w:rsid w:val="00EB1CAC"/>
    <w:rsid w:val="00EB244D"/>
    <w:rsid w:val="00EB24FD"/>
    <w:rsid w:val="00EB4F63"/>
    <w:rsid w:val="00EC1EDB"/>
    <w:rsid w:val="00EC2887"/>
    <w:rsid w:val="00EC4086"/>
    <w:rsid w:val="00EC48FE"/>
    <w:rsid w:val="00EC52EC"/>
    <w:rsid w:val="00EC5737"/>
    <w:rsid w:val="00EC5845"/>
    <w:rsid w:val="00EC640F"/>
    <w:rsid w:val="00EC6B72"/>
    <w:rsid w:val="00EC7588"/>
    <w:rsid w:val="00ED014F"/>
    <w:rsid w:val="00ED14A8"/>
    <w:rsid w:val="00ED21F1"/>
    <w:rsid w:val="00ED3689"/>
    <w:rsid w:val="00ED4E4E"/>
    <w:rsid w:val="00ED6196"/>
    <w:rsid w:val="00EE044B"/>
    <w:rsid w:val="00EE1F70"/>
    <w:rsid w:val="00EF0152"/>
    <w:rsid w:val="00EF4630"/>
    <w:rsid w:val="00F029FD"/>
    <w:rsid w:val="00F02A59"/>
    <w:rsid w:val="00F02C79"/>
    <w:rsid w:val="00F04F80"/>
    <w:rsid w:val="00F05FA3"/>
    <w:rsid w:val="00F103AC"/>
    <w:rsid w:val="00F13CBB"/>
    <w:rsid w:val="00F15B70"/>
    <w:rsid w:val="00F20705"/>
    <w:rsid w:val="00F20FE4"/>
    <w:rsid w:val="00F212BD"/>
    <w:rsid w:val="00F21BF8"/>
    <w:rsid w:val="00F21C90"/>
    <w:rsid w:val="00F22818"/>
    <w:rsid w:val="00F23B05"/>
    <w:rsid w:val="00F23B78"/>
    <w:rsid w:val="00F302B2"/>
    <w:rsid w:val="00F3355A"/>
    <w:rsid w:val="00F349B4"/>
    <w:rsid w:val="00F34CD2"/>
    <w:rsid w:val="00F361C7"/>
    <w:rsid w:val="00F40C29"/>
    <w:rsid w:val="00F45DC8"/>
    <w:rsid w:val="00F45F59"/>
    <w:rsid w:val="00F465E2"/>
    <w:rsid w:val="00F471F6"/>
    <w:rsid w:val="00F53E14"/>
    <w:rsid w:val="00F5475D"/>
    <w:rsid w:val="00F552DB"/>
    <w:rsid w:val="00F56643"/>
    <w:rsid w:val="00F62790"/>
    <w:rsid w:val="00F6286C"/>
    <w:rsid w:val="00F62E28"/>
    <w:rsid w:val="00F63C4F"/>
    <w:rsid w:val="00F640C3"/>
    <w:rsid w:val="00F659C1"/>
    <w:rsid w:val="00F72313"/>
    <w:rsid w:val="00F730C5"/>
    <w:rsid w:val="00F73719"/>
    <w:rsid w:val="00F73A1C"/>
    <w:rsid w:val="00F74A94"/>
    <w:rsid w:val="00F76F31"/>
    <w:rsid w:val="00F804A8"/>
    <w:rsid w:val="00F904FF"/>
    <w:rsid w:val="00F93120"/>
    <w:rsid w:val="00F9436C"/>
    <w:rsid w:val="00F94503"/>
    <w:rsid w:val="00F9489E"/>
    <w:rsid w:val="00F97497"/>
    <w:rsid w:val="00F9750E"/>
    <w:rsid w:val="00FA0F77"/>
    <w:rsid w:val="00FA29B5"/>
    <w:rsid w:val="00FA394A"/>
    <w:rsid w:val="00FA5E4D"/>
    <w:rsid w:val="00FA7971"/>
    <w:rsid w:val="00FB22A9"/>
    <w:rsid w:val="00FB547A"/>
    <w:rsid w:val="00FB725E"/>
    <w:rsid w:val="00FB7307"/>
    <w:rsid w:val="00FC311B"/>
    <w:rsid w:val="00FC4375"/>
    <w:rsid w:val="00FC468D"/>
    <w:rsid w:val="00FC477D"/>
    <w:rsid w:val="00FC4E56"/>
    <w:rsid w:val="00FC76EF"/>
    <w:rsid w:val="00FD0ED9"/>
    <w:rsid w:val="00FD2AC1"/>
    <w:rsid w:val="00FD41C7"/>
    <w:rsid w:val="00FD436C"/>
    <w:rsid w:val="00FD44E1"/>
    <w:rsid w:val="00FD48B9"/>
    <w:rsid w:val="00FD5070"/>
    <w:rsid w:val="00FD5603"/>
    <w:rsid w:val="00FD60BC"/>
    <w:rsid w:val="00FE1136"/>
    <w:rsid w:val="00FE40D0"/>
    <w:rsid w:val="00FE57AF"/>
    <w:rsid w:val="00FE7CED"/>
    <w:rsid w:val="00FF019C"/>
    <w:rsid w:val="00FF2050"/>
    <w:rsid w:val="00FF20C7"/>
    <w:rsid w:val="00FF313E"/>
    <w:rsid w:val="00FF49F9"/>
    <w:rsid w:val="00FF5AE1"/>
    <w:rsid w:val="00FF75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13AE8E"/>
  <w14:defaultImageDpi w14:val="330"/>
  <w15:docId w15:val="{AB5A3FE7-1FB2-4428-A8F0-DE342B3AD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436C"/>
    <w:pPr>
      <w:spacing w:before="100" w:beforeAutospacing="1" w:after="100" w:afterAutospacing="1" w:line="288" w:lineRule="auto"/>
      <w:jc w:val="both"/>
    </w:pPr>
    <w:rPr>
      <w:rFonts w:ascii="Times New Roman" w:hAnsi="Times New Roman"/>
    </w:rPr>
  </w:style>
  <w:style w:type="paragraph" w:styleId="Heading1">
    <w:name w:val="heading 1"/>
    <w:basedOn w:val="Normal"/>
    <w:next w:val="Normal"/>
    <w:link w:val="Heading1Char"/>
    <w:uiPriority w:val="9"/>
    <w:qFormat/>
    <w:rsid w:val="006C5843"/>
    <w:pPr>
      <w:keepNext/>
      <w:keepLines/>
      <w:numPr>
        <w:numId w:val="1"/>
      </w:numPr>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6C5843"/>
    <w:pPr>
      <w:keepNext/>
      <w:keepLines/>
      <w:numPr>
        <w:ilvl w:val="1"/>
        <w:numId w:val="1"/>
      </w:numPr>
      <w:spacing w:before="120" w:beforeAutospacing="0" w:after="120" w:afterAutospacing="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FD0ED9"/>
    <w:pPr>
      <w:keepNext/>
      <w:keepLines/>
      <w:numPr>
        <w:ilvl w:val="2"/>
        <w:numId w:val="1"/>
      </w:numPr>
      <w:spacing w:before="200"/>
      <w:outlineLvl w:val="2"/>
    </w:pPr>
    <w:rPr>
      <w:rFonts w:eastAsiaTheme="majorEastAsia" w:cstheme="majorBidi"/>
      <w:b/>
      <w:bCs/>
      <w:sz w:val="25"/>
    </w:rPr>
  </w:style>
  <w:style w:type="paragraph" w:styleId="Heading4">
    <w:name w:val="heading 4"/>
    <w:basedOn w:val="Normal"/>
    <w:next w:val="Normal"/>
    <w:link w:val="Heading4Char"/>
    <w:uiPriority w:val="9"/>
    <w:unhideWhenUsed/>
    <w:qFormat/>
    <w:rsid w:val="00C24E8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24E8B"/>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24E8B"/>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24E8B"/>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24E8B"/>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24E8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oNumber">
    <w:name w:val="Heading1-NoNumber"/>
    <w:basedOn w:val="Heading1"/>
    <w:qFormat/>
    <w:rsid w:val="00D265B8"/>
    <w:pPr>
      <w:keepLines w:val="0"/>
      <w:numPr>
        <w:numId w:val="0"/>
      </w:numPr>
      <w:spacing w:before="0"/>
      <w:jc w:val="center"/>
    </w:pPr>
    <w:rPr>
      <w:rFonts w:eastAsia="Times New Roman" w:cs="Times New Roman"/>
      <w:bCs w:val="0"/>
      <w:color w:val="auto"/>
      <w:szCs w:val="20"/>
    </w:rPr>
  </w:style>
  <w:style w:type="character" w:customStyle="1" w:styleId="Heading1Char">
    <w:name w:val="Heading 1 Char"/>
    <w:basedOn w:val="DefaultParagraphFont"/>
    <w:link w:val="Heading1"/>
    <w:uiPriority w:val="9"/>
    <w:rsid w:val="006C5843"/>
    <w:rPr>
      <w:rFonts w:ascii="Times New Roman" w:eastAsiaTheme="majorEastAsia" w:hAnsi="Times New Roman" w:cstheme="majorBidi"/>
      <w:b/>
      <w:bCs/>
      <w:color w:val="000000" w:themeColor="text1"/>
      <w:sz w:val="28"/>
      <w:szCs w:val="32"/>
    </w:rPr>
  </w:style>
  <w:style w:type="paragraph" w:styleId="ListParagraph">
    <w:name w:val="List Paragraph"/>
    <w:basedOn w:val="Normal"/>
    <w:uiPriority w:val="34"/>
    <w:qFormat/>
    <w:rsid w:val="00AA145D"/>
    <w:pPr>
      <w:ind w:left="720"/>
      <w:contextualSpacing/>
    </w:pPr>
  </w:style>
  <w:style w:type="character" w:customStyle="1" w:styleId="Heading2Char">
    <w:name w:val="Heading 2 Char"/>
    <w:basedOn w:val="DefaultParagraphFont"/>
    <w:link w:val="Heading2"/>
    <w:uiPriority w:val="9"/>
    <w:rsid w:val="006C5843"/>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FD0ED9"/>
    <w:rPr>
      <w:rFonts w:ascii="Times New Roman" w:eastAsiaTheme="majorEastAsia" w:hAnsi="Times New Roman" w:cstheme="majorBidi"/>
      <w:b/>
      <w:bCs/>
      <w:sz w:val="25"/>
    </w:rPr>
  </w:style>
  <w:style w:type="character" w:customStyle="1" w:styleId="Heading4Char">
    <w:name w:val="Heading 4 Char"/>
    <w:basedOn w:val="DefaultParagraphFont"/>
    <w:link w:val="Heading4"/>
    <w:uiPriority w:val="9"/>
    <w:rsid w:val="00C24E8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24E8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24E8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24E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24E8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24E8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D9140E"/>
    <w:pPr>
      <w:tabs>
        <w:tab w:val="center" w:pos="4320"/>
        <w:tab w:val="right" w:pos="8640"/>
      </w:tabs>
    </w:pPr>
  </w:style>
  <w:style w:type="character" w:customStyle="1" w:styleId="HeaderChar">
    <w:name w:val="Header Char"/>
    <w:basedOn w:val="DefaultParagraphFont"/>
    <w:link w:val="Header"/>
    <w:uiPriority w:val="99"/>
    <w:rsid w:val="00D9140E"/>
  </w:style>
  <w:style w:type="paragraph" w:styleId="Footer">
    <w:name w:val="footer"/>
    <w:basedOn w:val="Normal"/>
    <w:link w:val="FooterChar"/>
    <w:uiPriority w:val="99"/>
    <w:unhideWhenUsed/>
    <w:rsid w:val="00D9140E"/>
    <w:pPr>
      <w:tabs>
        <w:tab w:val="center" w:pos="4320"/>
        <w:tab w:val="right" w:pos="8640"/>
      </w:tabs>
    </w:pPr>
  </w:style>
  <w:style w:type="character" w:customStyle="1" w:styleId="FooterChar">
    <w:name w:val="Footer Char"/>
    <w:basedOn w:val="DefaultParagraphFont"/>
    <w:link w:val="Footer"/>
    <w:uiPriority w:val="99"/>
    <w:rsid w:val="00D9140E"/>
  </w:style>
  <w:style w:type="paragraph" w:styleId="BalloonText">
    <w:name w:val="Balloon Text"/>
    <w:basedOn w:val="Normal"/>
    <w:link w:val="BalloonTextChar"/>
    <w:uiPriority w:val="99"/>
    <w:semiHidden/>
    <w:unhideWhenUsed/>
    <w:rsid w:val="00B802C1"/>
    <w:rPr>
      <w:rFonts w:ascii="Lucida Grande" w:hAnsi="Lucida Grande"/>
      <w:sz w:val="18"/>
      <w:szCs w:val="18"/>
    </w:rPr>
  </w:style>
  <w:style w:type="character" w:customStyle="1" w:styleId="BalloonTextChar">
    <w:name w:val="Balloon Text Char"/>
    <w:basedOn w:val="DefaultParagraphFont"/>
    <w:link w:val="BalloonText"/>
    <w:uiPriority w:val="99"/>
    <w:semiHidden/>
    <w:rsid w:val="00B802C1"/>
    <w:rPr>
      <w:rFonts w:ascii="Lucida Grande" w:hAnsi="Lucida Grande"/>
      <w:sz w:val="18"/>
      <w:szCs w:val="18"/>
    </w:rPr>
  </w:style>
  <w:style w:type="paragraph" w:styleId="Title">
    <w:name w:val="Title"/>
    <w:basedOn w:val="Normal"/>
    <w:next w:val="Normal"/>
    <w:link w:val="TitleChar"/>
    <w:uiPriority w:val="10"/>
    <w:qFormat/>
    <w:rsid w:val="00CC202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C2024"/>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autoRedefine/>
    <w:uiPriority w:val="39"/>
    <w:unhideWhenUsed/>
    <w:rsid w:val="00D265B8"/>
  </w:style>
  <w:style w:type="paragraph" w:styleId="TOC2">
    <w:name w:val="toc 2"/>
    <w:basedOn w:val="Normal"/>
    <w:next w:val="Normal"/>
    <w:autoRedefine/>
    <w:uiPriority w:val="39"/>
    <w:unhideWhenUsed/>
    <w:rsid w:val="00D265B8"/>
    <w:pPr>
      <w:ind w:left="240"/>
    </w:pPr>
  </w:style>
  <w:style w:type="paragraph" w:styleId="TOC3">
    <w:name w:val="toc 3"/>
    <w:basedOn w:val="Normal"/>
    <w:next w:val="Normal"/>
    <w:autoRedefine/>
    <w:uiPriority w:val="39"/>
    <w:unhideWhenUsed/>
    <w:rsid w:val="00464D58"/>
    <w:pPr>
      <w:tabs>
        <w:tab w:val="left" w:pos="1200"/>
        <w:tab w:val="right" w:leader="dot" w:pos="8774"/>
      </w:tabs>
      <w:spacing w:before="0" w:beforeAutospacing="0" w:after="0" w:afterAutospacing="0"/>
      <w:ind w:left="475"/>
    </w:pPr>
  </w:style>
  <w:style w:type="paragraph" w:styleId="TOC4">
    <w:name w:val="toc 4"/>
    <w:basedOn w:val="Normal"/>
    <w:next w:val="Normal"/>
    <w:autoRedefine/>
    <w:uiPriority w:val="39"/>
    <w:unhideWhenUsed/>
    <w:rsid w:val="00D265B8"/>
    <w:pPr>
      <w:ind w:left="720"/>
    </w:pPr>
  </w:style>
  <w:style w:type="paragraph" w:styleId="TOC5">
    <w:name w:val="toc 5"/>
    <w:basedOn w:val="Normal"/>
    <w:next w:val="Normal"/>
    <w:autoRedefine/>
    <w:uiPriority w:val="39"/>
    <w:unhideWhenUsed/>
    <w:rsid w:val="00D265B8"/>
    <w:pPr>
      <w:ind w:left="960"/>
    </w:pPr>
  </w:style>
  <w:style w:type="paragraph" w:styleId="TOC6">
    <w:name w:val="toc 6"/>
    <w:basedOn w:val="Normal"/>
    <w:next w:val="Normal"/>
    <w:autoRedefine/>
    <w:uiPriority w:val="39"/>
    <w:unhideWhenUsed/>
    <w:rsid w:val="00D265B8"/>
    <w:pPr>
      <w:ind w:left="1200"/>
    </w:pPr>
  </w:style>
  <w:style w:type="paragraph" w:styleId="TOC7">
    <w:name w:val="toc 7"/>
    <w:basedOn w:val="Normal"/>
    <w:next w:val="Normal"/>
    <w:autoRedefine/>
    <w:uiPriority w:val="39"/>
    <w:unhideWhenUsed/>
    <w:rsid w:val="00D265B8"/>
    <w:pPr>
      <w:ind w:left="1440"/>
    </w:pPr>
  </w:style>
  <w:style w:type="paragraph" w:styleId="TOC8">
    <w:name w:val="toc 8"/>
    <w:basedOn w:val="Normal"/>
    <w:next w:val="Normal"/>
    <w:autoRedefine/>
    <w:uiPriority w:val="39"/>
    <w:unhideWhenUsed/>
    <w:rsid w:val="00D265B8"/>
    <w:pPr>
      <w:ind w:left="1680"/>
    </w:pPr>
  </w:style>
  <w:style w:type="paragraph" w:styleId="TOC9">
    <w:name w:val="toc 9"/>
    <w:basedOn w:val="Normal"/>
    <w:next w:val="Normal"/>
    <w:autoRedefine/>
    <w:uiPriority w:val="39"/>
    <w:unhideWhenUsed/>
    <w:rsid w:val="00D265B8"/>
    <w:pPr>
      <w:ind w:left="1920"/>
    </w:pPr>
  </w:style>
  <w:style w:type="character" w:styleId="PageNumber">
    <w:name w:val="page number"/>
    <w:basedOn w:val="DefaultParagraphFont"/>
    <w:uiPriority w:val="99"/>
    <w:semiHidden/>
    <w:unhideWhenUsed/>
    <w:rsid w:val="00B25854"/>
  </w:style>
  <w:style w:type="paragraph" w:styleId="NormalWeb">
    <w:name w:val="Normal (Web)"/>
    <w:basedOn w:val="Normal"/>
    <w:uiPriority w:val="99"/>
    <w:unhideWhenUsed/>
    <w:rsid w:val="002523E4"/>
    <w:rPr>
      <w:rFonts w:eastAsia="Times New Roman" w:cs="Times New Roman"/>
    </w:rPr>
  </w:style>
  <w:style w:type="character" w:styleId="Hyperlink">
    <w:name w:val="Hyperlink"/>
    <w:basedOn w:val="DefaultParagraphFont"/>
    <w:uiPriority w:val="99"/>
    <w:unhideWhenUsed/>
    <w:rsid w:val="00AE5FEE"/>
    <w:rPr>
      <w:color w:val="0000FF" w:themeColor="hyperlink"/>
      <w:u w:val="single"/>
    </w:rPr>
  </w:style>
  <w:style w:type="character" w:customStyle="1" w:styleId="UnresolvedMention1">
    <w:name w:val="Unresolved Mention1"/>
    <w:basedOn w:val="DefaultParagraphFont"/>
    <w:uiPriority w:val="99"/>
    <w:semiHidden/>
    <w:unhideWhenUsed/>
    <w:rsid w:val="00AE5FEE"/>
    <w:rPr>
      <w:color w:val="808080"/>
      <w:shd w:val="clear" w:color="auto" w:fill="E6E6E6"/>
    </w:rPr>
  </w:style>
  <w:style w:type="paragraph" w:styleId="Caption">
    <w:name w:val="caption"/>
    <w:basedOn w:val="Normal"/>
    <w:next w:val="Normal"/>
    <w:uiPriority w:val="35"/>
    <w:unhideWhenUsed/>
    <w:qFormat/>
    <w:rsid w:val="007C70DC"/>
    <w:pPr>
      <w:spacing w:before="0" w:after="200" w:line="240" w:lineRule="auto"/>
      <w:jc w:val="center"/>
    </w:pPr>
    <w:rPr>
      <w:i/>
      <w:iCs/>
      <w:szCs w:val="18"/>
    </w:rPr>
  </w:style>
  <w:style w:type="paragraph" w:styleId="Quote">
    <w:name w:val="Quote"/>
    <w:basedOn w:val="Normal"/>
    <w:next w:val="Normal"/>
    <w:link w:val="QuoteChar"/>
    <w:uiPriority w:val="29"/>
    <w:qFormat/>
    <w:rsid w:val="00BD2407"/>
    <w:pPr>
      <w:spacing w:before="200" w:after="160"/>
      <w:ind w:left="864" w:right="864"/>
      <w:jc w:val="center"/>
    </w:pPr>
    <w:rPr>
      <w:i/>
      <w:iCs/>
    </w:rPr>
  </w:style>
  <w:style w:type="character" w:customStyle="1" w:styleId="QuoteChar">
    <w:name w:val="Quote Char"/>
    <w:basedOn w:val="DefaultParagraphFont"/>
    <w:link w:val="Quote"/>
    <w:uiPriority w:val="29"/>
    <w:rsid w:val="00BD2407"/>
    <w:rPr>
      <w:rFonts w:ascii="Times New Roman" w:hAnsi="Times New Roman"/>
      <w:i/>
      <w:iCs/>
    </w:rPr>
  </w:style>
  <w:style w:type="paragraph" w:styleId="TableofFigures">
    <w:name w:val="table of figures"/>
    <w:basedOn w:val="Normal"/>
    <w:next w:val="Normal"/>
    <w:uiPriority w:val="99"/>
    <w:unhideWhenUsed/>
    <w:rsid w:val="00BD2407"/>
    <w:pPr>
      <w:spacing w:after="0"/>
    </w:pPr>
  </w:style>
  <w:style w:type="table" w:styleId="TableGrid">
    <w:name w:val="Table Grid"/>
    <w:basedOn w:val="TableNormal"/>
    <w:uiPriority w:val="59"/>
    <w:rsid w:val="00D21B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21B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3">
    <w:name w:val="Grid Table 5 Dark Accent 3"/>
    <w:basedOn w:val="TableNormal"/>
    <w:uiPriority w:val="50"/>
    <w:rsid w:val="00D21B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6">
    <w:name w:val="Grid Table 5 Dark Accent 6"/>
    <w:basedOn w:val="TableNormal"/>
    <w:uiPriority w:val="50"/>
    <w:rsid w:val="00D21B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4-Accent6">
    <w:name w:val="Grid Table 4 Accent 6"/>
    <w:basedOn w:val="TableNormal"/>
    <w:uiPriority w:val="49"/>
    <w:rsid w:val="00D21BB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5">
    <w:name w:val="Grid Table 4 Accent 5"/>
    <w:basedOn w:val="TableNormal"/>
    <w:uiPriority w:val="49"/>
    <w:rsid w:val="00D21BB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PlainTable1">
    <w:name w:val="Plain Table 1"/>
    <w:basedOn w:val="TableNormal"/>
    <w:uiPriority w:val="99"/>
    <w:rsid w:val="00D21BB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CD71B5"/>
    <w:rPr>
      <w:b/>
      <w:bCs/>
    </w:rPr>
  </w:style>
  <w:style w:type="character" w:styleId="CommentReference">
    <w:name w:val="annotation reference"/>
    <w:basedOn w:val="DefaultParagraphFont"/>
    <w:uiPriority w:val="99"/>
    <w:semiHidden/>
    <w:unhideWhenUsed/>
    <w:rsid w:val="00DC371E"/>
    <w:rPr>
      <w:sz w:val="18"/>
      <w:szCs w:val="18"/>
    </w:rPr>
  </w:style>
  <w:style w:type="paragraph" w:styleId="CommentText">
    <w:name w:val="annotation text"/>
    <w:basedOn w:val="Normal"/>
    <w:link w:val="CommentTextChar"/>
    <w:uiPriority w:val="99"/>
    <w:semiHidden/>
    <w:unhideWhenUsed/>
    <w:rsid w:val="00DC371E"/>
    <w:pPr>
      <w:spacing w:line="240" w:lineRule="auto"/>
    </w:pPr>
  </w:style>
  <w:style w:type="character" w:customStyle="1" w:styleId="CommentTextChar">
    <w:name w:val="Comment Text Char"/>
    <w:basedOn w:val="DefaultParagraphFont"/>
    <w:link w:val="CommentText"/>
    <w:uiPriority w:val="99"/>
    <w:semiHidden/>
    <w:rsid w:val="00DC371E"/>
    <w:rPr>
      <w:rFonts w:ascii="Times New Roman" w:hAnsi="Times New Roman"/>
    </w:rPr>
  </w:style>
  <w:style w:type="character" w:customStyle="1" w:styleId="reference-accessdate">
    <w:name w:val="reference-accessdate"/>
    <w:basedOn w:val="DefaultParagraphFont"/>
    <w:rsid w:val="00FF20C7"/>
  </w:style>
  <w:style w:type="character" w:customStyle="1" w:styleId="nowrap">
    <w:name w:val="nowrap"/>
    <w:basedOn w:val="DefaultParagraphFont"/>
    <w:rsid w:val="00FF20C7"/>
  </w:style>
  <w:style w:type="character" w:styleId="HTMLCite">
    <w:name w:val="HTML Cite"/>
    <w:basedOn w:val="DefaultParagraphFont"/>
    <w:uiPriority w:val="99"/>
    <w:semiHidden/>
    <w:unhideWhenUsed/>
    <w:rsid w:val="009D1F94"/>
    <w:rPr>
      <w:i/>
      <w:iCs/>
    </w:rPr>
  </w:style>
  <w:style w:type="paragraph" w:styleId="Revision">
    <w:name w:val="Revision"/>
    <w:hidden/>
    <w:uiPriority w:val="99"/>
    <w:semiHidden/>
    <w:rsid w:val="00B617A2"/>
    <w:rPr>
      <w:rFonts w:ascii="Times New Roman" w:hAnsi="Times New Roman"/>
    </w:rPr>
  </w:style>
  <w:style w:type="character" w:styleId="UnresolvedMention">
    <w:name w:val="Unresolved Mention"/>
    <w:basedOn w:val="DefaultParagraphFont"/>
    <w:uiPriority w:val="99"/>
    <w:unhideWhenUsed/>
    <w:rsid w:val="003217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467388">
      <w:bodyDiv w:val="1"/>
      <w:marLeft w:val="0"/>
      <w:marRight w:val="0"/>
      <w:marTop w:val="0"/>
      <w:marBottom w:val="0"/>
      <w:divBdr>
        <w:top w:val="none" w:sz="0" w:space="0" w:color="auto"/>
        <w:left w:val="none" w:sz="0" w:space="0" w:color="auto"/>
        <w:bottom w:val="none" w:sz="0" w:space="0" w:color="auto"/>
        <w:right w:val="none" w:sz="0" w:space="0" w:color="auto"/>
      </w:divBdr>
    </w:div>
    <w:div w:id="880216294">
      <w:bodyDiv w:val="1"/>
      <w:marLeft w:val="0"/>
      <w:marRight w:val="0"/>
      <w:marTop w:val="0"/>
      <w:marBottom w:val="0"/>
      <w:divBdr>
        <w:top w:val="none" w:sz="0" w:space="0" w:color="auto"/>
        <w:left w:val="none" w:sz="0" w:space="0" w:color="auto"/>
        <w:bottom w:val="none" w:sz="0" w:space="0" w:color="auto"/>
        <w:right w:val="none" w:sz="0" w:space="0" w:color="auto"/>
      </w:divBdr>
    </w:div>
    <w:div w:id="1371806615">
      <w:bodyDiv w:val="1"/>
      <w:marLeft w:val="0"/>
      <w:marRight w:val="0"/>
      <w:marTop w:val="0"/>
      <w:marBottom w:val="0"/>
      <w:divBdr>
        <w:top w:val="none" w:sz="0" w:space="0" w:color="auto"/>
        <w:left w:val="none" w:sz="0" w:space="0" w:color="auto"/>
        <w:bottom w:val="none" w:sz="0" w:space="0" w:color="auto"/>
        <w:right w:val="none" w:sz="0" w:space="0" w:color="auto"/>
      </w:divBdr>
    </w:div>
    <w:div w:id="14020939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aws.amazon.com/s3"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developer.nexmo.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mailto:20121604@student.hust.edu.vn"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material.io"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developers.google.com/maps" TargetMode="External"/><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D8944-7F88-40FD-81CA-1F1599DC0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11877</Words>
  <Characters>67703</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LIMSI</Company>
  <LinksUpToDate>false</LinksUpToDate>
  <CharactersWithSpaces>79422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Thu Trang</dc:creator>
  <cp:keywords/>
  <dc:description/>
  <cp:lastModifiedBy>Nguyễn Trọng Giáp</cp:lastModifiedBy>
  <cp:revision>7</cp:revision>
  <cp:lastPrinted>2017-12-20T04:43:00Z</cp:lastPrinted>
  <dcterms:created xsi:type="dcterms:W3CDTF">2017-12-20T04:36:00Z</dcterms:created>
  <dcterms:modified xsi:type="dcterms:W3CDTF">2017-12-20T04:47:00Z</dcterms:modified>
</cp:coreProperties>
</file>